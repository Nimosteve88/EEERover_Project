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people.xml" ContentType="application/vnd.openxmlformats-officedocument.wordprocessingml.people+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commentsIds.xml" ContentType="application/vnd.openxmlformats-officedocument.wordprocessingml.commentsId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31B66" w14:textId="238073B6" w:rsidR="004F33D1" w:rsidRPr="004C67B2" w:rsidRDefault="00D579F0" w:rsidP="004F33D1">
      <w:pPr>
        <w:rPr>
          <w:rFonts w:ascii="Times New Roman" w:eastAsia="Times New Roman" w:hAnsi="Times New Roman" w:cs="Times New Roman"/>
        </w:rPr>
      </w:pPr>
      <w:r w:rsidRPr="004C67B2">
        <w:rPr>
          <w:rFonts w:ascii="Times New Roman" w:eastAsia="Times New Roman" w:hAnsi="Times New Roman" w:cs="Times New Roman"/>
        </w:rPr>
        <w:t>Authors: Kr</w:t>
      </w:r>
      <w:r w:rsidR="003E4ADB" w:rsidRPr="004C67B2">
        <w:rPr>
          <w:rFonts w:ascii="Times New Roman" w:eastAsia="Times New Roman" w:hAnsi="Times New Roman" w:cs="Times New Roman"/>
        </w:rPr>
        <w:t>zy</w:t>
      </w:r>
      <w:r w:rsidR="007B01D9" w:rsidRPr="004C67B2">
        <w:rPr>
          <w:rFonts w:ascii="Times New Roman" w:eastAsia="Times New Roman" w:hAnsi="Times New Roman" w:cs="Times New Roman"/>
        </w:rPr>
        <w:t>sztof</w:t>
      </w:r>
      <w:r w:rsidR="00293D9C" w:rsidRPr="004C67B2">
        <w:rPr>
          <w:rFonts w:ascii="Times New Roman" w:eastAsia="Times New Roman" w:hAnsi="Times New Roman" w:cs="Times New Roman"/>
        </w:rPr>
        <w:t xml:space="preserve"> K</w:t>
      </w:r>
      <w:r w:rsidR="00484395" w:rsidRPr="004C67B2">
        <w:rPr>
          <w:rFonts w:ascii="Times New Roman" w:eastAsia="Times New Roman" w:hAnsi="Times New Roman" w:cs="Times New Roman"/>
        </w:rPr>
        <w:t>wiat</w:t>
      </w:r>
      <w:r w:rsidR="00132B67" w:rsidRPr="004C67B2">
        <w:rPr>
          <w:rFonts w:ascii="Times New Roman" w:eastAsia="Times New Roman" w:hAnsi="Times New Roman" w:cs="Times New Roman"/>
        </w:rPr>
        <w:t>kowski, Mohammed Tayyab Khalid, Steve Nimo</w:t>
      </w:r>
      <w:r w:rsidR="003E0B39" w:rsidRPr="004C67B2">
        <w:rPr>
          <w:rFonts w:ascii="Times New Roman" w:eastAsia="Times New Roman" w:hAnsi="Times New Roman" w:cs="Times New Roman"/>
        </w:rPr>
        <w:t>, Rares Yousif</w:t>
      </w:r>
      <w:r w:rsidRPr="004C67B2">
        <w:rPr>
          <w:rFonts w:ascii="Times New Roman" w:eastAsia="Times New Roman" w:hAnsi="Times New Roman" w:cs="Times New Roman"/>
        </w:rPr>
        <w:t xml:space="preserve"> </w:t>
      </w:r>
      <w:r w:rsidRPr="004C67B2">
        <w:rPr>
          <w:rFonts w:ascii="Times New Roman" w:eastAsia="Times New Roman" w:hAnsi="Times New Roman" w:cs="Times New Roman"/>
        </w:rPr>
        <w:t>Xiaoyang Xu</w:t>
      </w:r>
    </w:p>
    <w:p w14:paraId="0AC09718" w14:textId="77777777" w:rsidR="004F33D1" w:rsidRDefault="004F33D1" w:rsidP="004F33D1">
      <w:pPr>
        <w:rPr>
          <w:rFonts w:ascii="Times New Roman" w:eastAsia="Times New Roman" w:hAnsi="Times New Roman" w:cs="Times New Roman"/>
          <w:sz w:val="40"/>
          <w:szCs w:val="40"/>
        </w:rPr>
      </w:pPr>
    </w:p>
    <w:p w14:paraId="00000007" w14:textId="518A76E6" w:rsidR="003E6828" w:rsidRPr="004F33D1" w:rsidRDefault="00235EA7" w:rsidP="004F33D1">
      <w:pPr>
        <w:jc w:val="center"/>
        <w:rPr>
          <w:rFonts w:ascii="Times New Roman" w:eastAsia="Times New Roman" w:hAnsi="Times New Roman" w:cs="Times New Roman"/>
        </w:rPr>
      </w:pPr>
      <w:r w:rsidRPr="00DF5EDF">
        <w:rPr>
          <w:rFonts w:ascii="Times New Roman" w:eastAsia="Times New Roman" w:hAnsi="Times New Roman" w:cs="Times New Roman"/>
          <w:sz w:val="40"/>
          <w:szCs w:val="40"/>
        </w:rPr>
        <w:t>E</w:t>
      </w:r>
      <w:r w:rsidRPr="00DF5EDF">
        <w:rPr>
          <w:rFonts w:ascii="Times New Roman" w:eastAsia="Times New Roman" w:hAnsi="Times New Roman" w:cs="Times New Roman"/>
          <w:sz w:val="40"/>
          <w:szCs w:val="40"/>
        </w:rPr>
        <w:t>EROVER REPORT</w:t>
      </w:r>
    </w:p>
    <w:p w14:paraId="00000008" w14:textId="61197642" w:rsidR="003E6828" w:rsidRPr="00DF5EDF" w:rsidRDefault="003E6828" w:rsidP="004F33D1">
      <w:pPr>
        <w:jc w:val="center"/>
        <w:rPr>
          <w:rFonts w:ascii="Times New Roman" w:eastAsia="Times New Roman" w:hAnsi="Times New Roman" w:cs="Times New Roman"/>
          <w:sz w:val="36"/>
          <w:szCs w:val="36"/>
        </w:rPr>
      </w:pPr>
    </w:p>
    <w:p w14:paraId="00000009" w14:textId="04F8E797" w:rsidR="003E6828" w:rsidRPr="00DF5EDF" w:rsidRDefault="003E6828" w:rsidP="00DF5EDF">
      <w:pPr>
        <w:jc w:val="center"/>
        <w:rPr>
          <w:rFonts w:ascii="Times New Roman" w:eastAsia="Times New Roman" w:hAnsi="Times New Roman" w:cs="Times New Roman"/>
          <w:sz w:val="36"/>
          <w:szCs w:val="36"/>
        </w:rPr>
      </w:pPr>
    </w:p>
    <w:p w14:paraId="0000000B" w14:textId="3B044B0B" w:rsidR="003E6828" w:rsidRDefault="003E6828">
      <w:pPr>
        <w:rPr>
          <w:rFonts w:ascii="Times New Roman" w:eastAsia="Times New Roman" w:hAnsi="Times New Roman" w:cs="Times New Roman"/>
        </w:rPr>
      </w:pPr>
    </w:p>
    <w:p w14:paraId="0000000C" w14:textId="77777777" w:rsidR="003E6828" w:rsidRDefault="003E6828">
      <w:pPr>
        <w:rPr>
          <w:rFonts w:ascii="Times New Roman" w:eastAsia="Times New Roman" w:hAnsi="Times New Roman" w:cs="Times New Roman"/>
        </w:rPr>
      </w:pPr>
    </w:p>
    <w:p w14:paraId="0000000F" w14:textId="3C09DEDD" w:rsidR="003E6828" w:rsidRDefault="004F33D1">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44416" behindDoc="0" locked="0" layoutInCell="1" allowOverlap="1" wp14:anchorId="5F92A6D8" wp14:editId="27F43B5A">
            <wp:simplePos x="0" y="0"/>
            <wp:positionH relativeFrom="margin">
              <wp:posOffset>1177290</wp:posOffset>
            </wp:positionH>
            <wp:positionV relativeFrom="margin">
              <wp:posOffset>2013585</wp:posOffset>
            </wp:positionV>
            <wp:extent cx="3378200" cy="337820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3378200" cy="3378200"/>
                    </a:xfrm>
                    <a:prstGeom prst="rect">
                      <a:avLst/>
                    </a:prstGeom>
                    <a:ln/>
                  </pic:spPr>
                </pic:pic>
              </a:graphicData>
            </a:graphic>
            <wp14:sizeRelH relativeFrom="page">
              <wp14:pctWidth>0</wp14:pctWidth>
            </wp14:sizeRelH>
            <wp14:sizeRelV relativeFrom="page">
              <wp14:pctHeight>0</wp14:pctHeight>
            </wp14:sizeRelV>
          </wp:anchor>
        </w:drawing>
      </w:r>
      <w:r w:rsidR="00235EA7">
        <w:rPr>
          <w:rFonts w:ascii="Times New Roman" w:eastAsia="Times New Roman" w:hAnsi="Times New Roman" w:cs="Times New Roman"/>
        </w:rPr>
        <w:t xml:space="preserve">                                                                         </w:t>
      </w:r>
    </w:p>
    <w:p w14:paraId="00000010" w14:textId="4DA25C86" w:rsidR="003E6828" w:rsidRDefault="003E6828" w:rsidP="00DF5EDF">
      <w:pPr>
        <w:jc w:val="center"/>
        <w:rPr>
          <w:rFonts w:ascii="Times New Roman" w:eastAsia="Times New Roman" w:hAnsi="Times New Roman" w:cs="Times New Roman"/>
        </w:rPr>
      </w:pPr>
    </w:p>
    <w:p w14:paraId="00000011" w14:textId="77777777" w:rsidR="003E6828" w:rsidRDefault="003E6828">
      <w:pPr>
        <w:rPr>
          <w:rFonts w:ascii="Times New Roman" w:eastAsia="Times New Roman" w:hAnsi="Times New Roman" w:cs="Times New Roman"/>
        </w:rPr>
      </w:pPr>
    </w:p>
    <w:p w14:paraId="00000012" w14:textId="77777777" w:rsidR="003E6828" w:rsidRDefault="003E6828">
      <w:pPr>
        <w:rPr>
          <w:rFonts w:ascii="Times New Roman" w:eastAsia="Times New Roman" w:hAnsi="Times New Roman" w:cs="Times New Roman"/>
        </w:rPr>
      </w:pPr>
    </w:p>
    <w:p w14:paraId="00000013" w14:textId="77777777" w:rsidR="003E6828" w:rsidRDefault="003E6828">
      <w:pPr>
        <w:rPr>
          <w:rFonts w:ascii="Times New Roman" w:eastAsia="Times New Roman" w:hAnsi="Times New Roman" w:cs="Times New Roman"/>
        </w:rPr>
      </w:pPr>
    </w:p>
    <w:p w14:paraId="00000014" w14:textId="77777777" w:rsidR="003E6828" w:rsidRDefault="003E6828">
      <w:pPr>
        <w:rPr>
          <w:rFonts w:ascii="Times New Roman" w:eastAsia="Times New Roman" w:hAnsi="Times New Roman" w:cs="Times New Roman"/>
        </w:rPr>
      </w:pPr>
    </w:p>
    <w:p w14:paraId="00000015" w14:textId="77777777" w:rsidR="003E6828" w:rsidRDefault="003E6828">
      <w:pPr>
        <w:rPr>
          <w:rFonts w:ascii="Times New Roman" w:eastAsia="Times New Roman" w:hAnsi="Times New Roman" w:cs="Times New Roman"/>
        </w:rPr>
      </w:pPr>
    </w:p>
    <w:p w14:paraId="00000016" w14:textId="77777777" w:rsidR="003E6828" w:rsidRDefault="003E6828">
      <w:pPr>
        <w:rPr>
          <w:rFonts w:ascii="Times New Roman" w:eastAsia="Times New Roman" w:hAnsi="Times New Roman" w:cs="Times New Roman"/>
        </w:rPr>
      </w:pPr>
    </w:p>
    <w:p w14:paraId="00000017" w14:textId="77777777" w:rsidR="003E6828" w:rsidRDefault="003E6828">
      <w:pPr>
        <w:rPr>
          <w:rFonts w:ascii="Times New Roman" w:eastAsia="Times New Roman" w:hAnsi="Times New Roman" w:cs="Times New Roman"/>
        </w:rPr>
      </w:pPr>
    </w:p>
    <w:p w14:paraId="00000018" w14:textId="5CD26085" w:rsidR="003E6828" w:rsidRDefault="003E6828">
      <w:pPr>
        <w:rPr>
          <w:rFonts w:ascii="Times New Roman" w:eastAsia="Times New Roman" w:hAnsi="Times New Roman" w:cs="Times New Roman"/>
        </w:rPr>
      </w:pPr>
    </w:p>
    <w:p w14:paraId="00000019" w14:textId="77777777" w:rsidR="00DF5EDF" w:rsidRDefault="00DF5EDF">
      <w:pPr>
        <w:rPr>
          <w:rFonts w:ascii="Times New Roman" w:eastAsia="Times New Roman" w:hAnsi="Times New Roman" w:cs="Times New Roman"/>
        </w:rPr>
      </w:pPr>
    </w:p>
    <w:p w14:paraId="0000001A" w14:textId="77777777" w:rsidR="00DF5EDF" w:rsidRDefault="00DF5EDF">
      <w:pPr>
        <w:rPr>
          <w:rFonts w:ascii="Times New Roman" w:eastAsia="Times New Roman" w:hAnsi="Times New Roman" w:cs="Times New Roman"/>
        </w:rPr>
      </w:pPr>
    </w:p>
    <w:p w14:paraId="22D5BF39" w14:textId="65273638" w:rsidR="00DF5EDF" w:rsidRDefault="00DF5EDF">
      <w:pPr>
        <w:rPr>
          <w:rFonts w:ascii="Times New Roman" w:eastAsia="Times New Roman" w:hAnsi="Times New Roman" w:cs="Times New Roman"/>
        </w:rPr>
      </w:pPr>
    </w:p>
    <w:p w14:paraId="45D4ABB5" w14:textId="469923AA" w:rsidR="00DF5EDF" w:rsidRDefault="00DF5EDF">
      <w:pPr>
        <w:rPr>
          <w:rFonts w:ascii="Times New Roman" w:eastAsia="Times New Roman" w:hAnsi="Times New Roman" w:cs="Times New Roman"/>
        </w:rPr>
      </w:pPr>
    </w:p>
    <w:p w14:paraId="14286244" w14:textId="77777777" w:rsidR="004F33D1" w:rsidRDefault="004F33D1" w:rsidP="00DF5EDF">
      <w:pPr>
        <w:jc w:val="center"/>
        <w:rPr>
          <w:rFonts w:ascii="Times New Roman" w:eastAsia="Times New Roman" w:hAnsi="Times New Roman" w:cs="Times New Roman"/>
          <w:sz w:val="40"/>
          <w:szCs w:val="40"/>
        </w:rPr>
      </w:pPr>
    </w:p>
    <w:p w14:paraId="7D5389A7" w14:textId="77777777" w:rsidR="004F33D1" w:rsidRDefault="004F33D1" w:rsidP="00DF5EDF">
      <w:pPr>
        <w:jc w:val="center"/>
        <w:rPr>
          <w:rFonts w:ascii="Times New Roman" w:eastAsia="Times New Roman" w:hAnsi="Times New Roman" w:cs="Times New Roman"/>
          <w:sz w:val="40"/>
          <w:szCs w:val="40"/>
        </w:rPr>
      </w:pPr>
    </w:p>
    <w:p w14:paraId="663F2019" w14:textId="77777777" w:rsidR="004F33D1" w:rsidRDefault="004F33D1" w:rsidP="00DF5EDF">
      <w:pPr>
        <w:jc w:val="center"/>
        <w:rPr>
          <w:rFonts w:ascii="Times New Roman" w:eastAsia="Times New Roman" w:hAnsi="Times New Roman" w:cs="Times New Roman"/>
          <w:sz w:val="40"/>
          <w:szCs w:val="40"/>
        </w:rPr>
      </w:pPr>
    </w:p>
    <w:p w14:paraId="202A1200" w14:textId="6F67104C" w:rsidR="004F33D1" w:rsidRDefault="004F33D1" w:rsidP="004F33D1">
      <w:pPr>
        <w:jc w:val="center"/>
        <w:rPr>
          <w:rFonts w:ascii="Times New Roman" w:eastAsia="Times New Roman" w:hAnsi="Times New Roman" w:cs="Times New Roman"/>
          <w:sz w:val="40"/>
          <w:szCs w:val="40"/>
        </w:rPr>
      </w:pPr>
      <w:r>
        <w:rPr>
          <w:noProof/>
        </w:rPr>
        <w:drawing>
          <wp:anchor distT="114300" distB="114300" distL="114300" distR="114300" simplePos="0" relativeHeight="251639296" behindDoc="0" locked="0" layoutInCell="1" hidden="0" allowOverlap="1" wp14:anchorId="63BA94FE" wp14:editId="68D3FF40">
            <wp:simplePos x="0" y="0"/>
            <wp:positionH relativeFrom="page">
              <wp:align>left</wp:align>
            </wp:positionH>
            <wp:positionV relativeFrom="paragraph">
              <wp:posOffset>549275</wp:posOffset>
            </wp:positionV>
            <wp:extent cx="7722870" cy="3026410"/>
            <wp:effectExtent l="0" t="0" r="0" b="254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9"/>
                    <a:srcRect t="61194" r="25596"/>
                    <a:stretch>
                      <a:fillRect/>
                    </a:stretch>
                  </pic:blipFill>
                  <pic:spPr>
                    <a:xfrm>
                      <a:off x="0" y="0"/>
                      <a:ext cx="7722870" cy="3026410"/>
                    </a:xfrm>
                    <a:prstGeom prst="rect">
                      <a:avLst/>
                    </a:prstGeom>
                    <a:ln/>
                  </pic:spPr>
                </pic:pic>
              </a:graphicData>
            </a:graphic>
            <wp14:sizeRelV relativeFrom="margin">
              <wp14:pctHeight>0</wp14:pctHeight>
            </wp14:sizeRelV>
          </wp:anchor>
        </w:drawing>
      </w:r>
      <w:r w:rsidR="00DF5EDF" w:rsidRPr="00DF5EDF">
        <w:rPr>
          <w:rFonts w:ascii="Times New Roman" w:eastAsia="Times New Roman" w:hAnsi="Times New Roman" w:cs="Times New Roman"/>
          <w:sz w:val="40"/>
          <w:szCs w:val="40"/>
        </w:rPr>
        <w:t>TEAM VORTRON</w:t>
      </w:r>
    </w:p>
    <w:p w14:paraId="51686172" w14:textId="71276C90" w:rsidR="004F33D1" w:rsidRDefault="004F33D1" w:rsidP="004F33D1">
      <w:pPr>
        <w:jc w:val="center"/>
        <w:rPr>
          <w:rFonts w:ascii="Times New Roman" w:eastAsia="Times New Roman" w:hAnsi="Times New Roman" w:cs="Times New Roman"/>
          <w:b/>
          <w:sz w:val="36"/>
          <w:szCs w:val="36"/>
          <w:u w:val="single"/>
        </w:rPr>
      </w:pPr>
    </w:p>
    <w:p w14:paraId="0000001B" w14:textId="77777777" w:rsidR="003E6828" w:rsidRPr="004F33D1" w:rsidRDefault="00235EA7" w:rsidP="004F33D1">
      <w:pPr>
        <w:jc w:val="center"/>
        <w:rPr>
          <w:rFonts w:ascii="Times New Roman" w:eastAsia="Times New Roman" w:hAnsi="Times New Roman" w:cs="Times New Roman"/>
          <w:sz w:val="40"/>
          <w:szCs w:val="40"/>
        </w:rPr>
      </w:pPr>
      <w:commentRangeStart w:id="0"/>
      <w:r w:rsidRPr="00537257">
        <w:rPr>
          <w:rFonts w:ascii="Times New Roman" w:eastAsia="Times New Roman" w:hAnsi="Times New Roman" w:cs="Times New Roman"/>
          <w:b/>
          <w:sz w:val="36"/>
          <w:szCs w:val="36"/>
        </w:rPr>
        <w:lastRenderedPageBreak/>
        <w:t>Table of Contents:</w:t>
      </w:r>
      <w:commentRangeEnd w:id="0"/>
      <w:r w:rsidRPr="00D579F0">
        <w:commentReference w:id="0"/>
      </w:r>
    </w:p>
    <w:p w14:paraId="0000001C" w14:textId="77777777" w:rsidR="003E6828" w:rsidRDefault="003E6828">
      <w:pPr>
        <w:rPr>
          <w:rFonts w:ascii="Times New Roman" w:eastAsia="Times New Roman" w:hAnsi="Times New Roman" w:cs="Times New Roman"/>
          <w:b/>
          <w:sz w:val="28"/>
          <w:szCs w:val="28"/>
        </w:rPr>
      </w:pPr>
    </w:p>
    <w:p w14:paraId="0000001D" w14:textId="77777777" w:rsidR="003E6828" w:rsidRDefault="00235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1: Engineering Design Process</w:t>
      </w:r>
    </w:p>
    <w:p w14:paraId="0000001E" w14:textId="77777777" w:rsidR="003E6828" w:rsidRDefault="003E6828">
      <w:pPr>
        <w:rPr>
          <w:rFonts w:ascii="Times New Roman" w:eastAsia="Times New Roman" w:hAnsi="Times New Roman" w:cs="Times New Roman"/>
        </w:rPr>
      </w:pPr>
    </w:p>
    <w:p w14:paraId="0000001F" w14:textId="4DF61323" w:rsidR="003E6828" w:rsidRDefault="00235EA7" w:rsidP="001F3048">
      <w:pPr>
        <w:pStyle w:val="ListParagraph"/>
        <w:numPr>
          <w:ilvl w:val="1"/>
          <w:numId w:val="16"/>
        </w:numPr>
        <w:rPr>
          <w:rFonts w:ascii="Times New Roman" w:eastAsia="Times New Roman" w:hAnsi="Times New Roman" w:cs="Times New Roman"/>
        </w:rPr>
      </w:pPr>
      <w:r>
        <w:rPr>
          <w:rFonts w:ascii="Times New Roman" w:eastAsia="Times New Roman" w:hAnsi="Times New Roman" w:cs="Times New Roman"/>
        </w:rPr>
        <w:t>Introduction: Outline of Project's Aims</w:t>
      </w:r>
    </w:p>
    <w:p w14:paraId="00000020" w14:textId="48933097" w:rsidR="003E6828" w:rsidRDefault="001F3048" w:rsidP="001F3048">
      <w:pPr>
        <w:ind w:left="1080"/>
        <w:rPr>
          <w:rFonts w:ascii="Times New Roman" w:eastAsia="Times New Roman" w:hAnsi="Times New Roman" w:cs="Times New Roman"/>
        </w:rPr>
      </w:pPr>
      <w:r>
        <w:rPr>
          <w:rFonts w:ascii="Times New Roman" w:eastAsia="Times New Roman" w:hAnsi="Times New Roman" w:cs="Times New Roman"/>
        </w:rPr>
        <w:t xml:space="preserve">1.1.a. </w:t>
      </w:r>
      <w:r w:rsidR="00235EA7">
        <w:rPr>
          <w:rFonts w:ascii="Times New Roman" w:eastAsia="Times New Roman" w:hAnsi="Times New Roman" w:cs="Times New Roman"/>
        </w:rPr>
        <w:t>Group organisation: roles and responsibilities</w:t>
      </w:r>
    </w:p>
    <w:p w14:paraId="00000021" w14:textId="4265A60C" w:rsidR="003E6828" w:rsidRDefault="001F3048" w:rsidP="001F3048">
      <w:pPr>
        <w:ind w:left="1080"/>
        <w:rPr>
          <w:rFonts w:ascii="Times New Roman" w:eastAsia="Times New Roman" w:hAnsi="Times New Roman" w:cs="Times New Roman"/>
        </w:rPr>
      </w:pPr>
      <w:r>
        <w:rPr>
          <w:rFonts w:ascii="Times New Roman" w:eastAsia="Times New Roman" w:hAnsi="Times New Roman" w:cs="Times New Roman"/>
        </w:rPr>
        <w:t xml:space="preserve">1.1.b. </w:t>
      </w:r>
      <w:r w:rsidR="00235EA7">
        <w:rPr>
          <w:rFonts w:ascii="Times New Roman" w:eastAsia="Times New Roman" w:hAnsi="Times New Roman" w:cs="Times New Roman"/>
        </w:rPr>
        <w:t xml:space="preserve"> Project Management and planning</w:t>
      </w:r>
    </w:p>
    <w:p w14:paraId="00000022" w14:textId="32DF477E" w:rsidR="003E6828" w:rsidRDefault="001F3048" w:rsidP="001F3048">
      <w:pPr>
        <w:ind w:left="1080"/>
        <w:rPr>
          <w:rFonts w:ascii="Times New Roman" w:eastAsia="Times New Roman" w:hAnsi="Times New Roman" w:cs="Times New Roman"/>
        </w:rPr>
      </w:pPr>
      <w:r>
        <w:rPr>
          <w:rFonts w:ascii="Times New Roman" w:eastAsia="Times New Roman" w:hAnsi="Times New Roman" w:cs="Times New Roman"/>
        </w:rPr>
        <w:t>1.1.c</w:t>
      </w:r>
      <w:r w:rsidR="009466BE">
        <w:rPr>
          <w:rFonts w:ascii="Times New Roman" w:eastAsia="Times New Roman" w:hAnsi="Times New Roman" w:cs="Times New Roman"/>
        </w:rPr>
        <w:t>.</w:t>
      </w:r>
      <w:r>
        <w:rPr>
          <w:rFonts w:ascii="Times New Roman" w:eastAsia="Times New Roman" w:hAnsi="Times New Roman" w:cs="Times New Roman"/>
        </w:rPr>
        <w:t xml:space="preserve"> </w:t>
      </w:r>
      <w:r w:rsidR="00235EA7">
        <w:rPr>
          <w:rFonts w:ascii="Times New Roman" w:eastAsia="Times New Roman" w:hAnsi="Times New Roman" w:cs="Times New Roman"/>
        </w:rPr>
        <w:t>Testing - developing venue and equipment</w:t>
      </w:r>
    </w:p>
    <w:p w14:paraId="00000023" w14:textId="52521AE9" w:rsidR="003E6828" w:rsidRDefault="001F3048" w:rsidP="001F3048">
      <w:pPr>
        <w:ind w:left="1080"/>
        <w:rPr>
          <w:rFonts w:ascii="Times New Roman" w:eastAsia="Times New Roman" w:hAnsi="Times New Roman" w:cs="Times New Roman"/>
        </w:rPr>
      </w:pPr>
      <w:r>
        <w:rPr>
          <w:rFonts w:ascii="Times New Roman" w:eastAsia="Times New Roman" w:hAnsi="Times New Roman" w:cs="Times New Roman"/>
        </w:rPr>
        <w:t>1.1.</w:t>
      </w:r>
      <w:r w:rsidR="009466BE">
        <w:rPr>
          <w:rFonts w:ascii="Times New Roman" w:eastAsia="Times New Roman" w:hAnsi="Times New Roman" w:cs="Times New Roman"/>
        </w:rPr>
        <w:t>d.</w:t>
      </w:r>
      <w:r w:rsidR="00235EA7">
        <w:rPr>
          <w:rFonts w:ascii="Times New Roman" w:eastAsia="Times New Roman" w:hAnsi="Times New Roman" w:cs="Times New Roman"/>
        </w:rPr>
        <w:t xml:space="preserve"> Experimental Techniques and Methods</w:t>
      </w:r>
    </w:p>
    <w:p w14:paraId="00000024" w14:textId="2B9F8C8A" w:rsidR="003E6828" w:rsidRDefault="009466BE" w:rsidP="009466BE">
      <w:pPr>
        <w:ind w:left="360"/>
        <w:rPr>
          <w:rFonts w:ascii="Times New Roman" w:eastAsia="Times New Roman" w:hAnsi="Times New Roman" w:cs="Times New Roman"/>
        </w:rPr>
      </w:pPr>
      <w:r>
        <w:rPr>
          <w:rFonts w:ascii="Times New Roman" w:eastAsia="Times New Roman" w:hAnsi="Times New Roman" w:cs="Times New Roman"/>
        </w:rPr>
        <w:t xml:space="preserve">1.2. </w:t>
      </w:r>
      <w:r w:rsidR="00235EA7">
        <w:rPr>
          <w:rFonts w:ascii="Times New Roman" w:eastAsia="Times New Roman" w:hAnsi="Times New Roman" w:cs="Times New Roman"/>
        </w:rPr>
        <w:t>Design Criteria</w:t>
      </w:r>
    </w:p>
    <w:p w14:paraId="00000025" w14:textId="68A2833A" w:rsidR="003E6828" w:rsidRDefault="009466BE" w:rsidP="009466BE">
      <w:pPr>
        <w:ind w:left="1080"/>
        <w:rPr>
          <w:rFonts w:ascii="Times New Roman" w:eastAsia="Times New Roman" w:hAnsi="Times New Roman" w:cs="Times New Roman"/>
        </w:rPr>
      </w:pPr>
      <w:r>
        <w:rPr>
          <w:rFonts w:ascii="Times New Roman" w:eastAsia="Times New Roman" w:hAnsi="Times New Roman" w:cs="Times New Roman"/>
        </w:rPr>
        <w:t xml:space="preserve">1.2.a. </w:t>
      </w:r>
      <w:r w:rsidR="00235EA7">
        <w:rPr>
          <w:rFonts w:ascii="Times New Roman" w:eastAsia="Times New Roman" w:hAnsi="Times New Roman" w:cs="Times New Roman"/>
        </w:rPr>
        <w:t>Product design specifications: customer requirements</w:t>
      </w:r>
    </w:p>
    <w:p w14:paraId="00000026" w14:textId="480DCD12" w:rsidR="003E6828" w:rsidRDefault="009466BE" w:rsidP="009466BE">
      <w:pPr>
        <w:ind w:left="1080"/>
        <w:rPr>
          <w:rFonts w:ascii="Times New Roman" w:eastAsia="Times New Roman" w:hAnsi="Times New Roman" w:cs="Times New Roman"/>
        </w:rPr>
      </w:pPr>
      <w:r>
        <w:rPr>
          <w:rFonts w:ascii="Times New Roman" w:eastAsia="Times New Roman" w:hAnsi="Times New Roman" w:cs="Times New Roman"/>
        </w:rPr>
        <w:t xml:space="preserve">1.2.b. </w:t>
      </w:r>
      <w:r w:rsidR="00235EA7">
        <w:rPr>
          <w:rFonts w:ascii="Times New Roman" w:eastAsia="Times New Roman" w:hAnsi="Times New Roman" w:cs="Times New Roman"/>
        </w:rPr>
        <w:t>Concept generation and select</w:t>
      </w:r>
      <w:r w:rsidR="00235EA7">
        <w:rPr>
          <w:rFonts w:ascii="Times New Roman" w:eastAsia="Times New Roman" w:hAnsi="Times New Roman" w:cs="Times New Roman"/>
        </w:rPr>
        <w:t>ion technique</w:t>
      </w:r>
    </w:p>
    <w:p w14:paraId="00000027" w14:textId="129A70EA" w:rsidR="003E6828" w:rsidRDefault="009466BE" w:rsidP="009466BE">
      <w:pPr>
        <w:ind w:left="360"/>
        <w:rPr>
          <w:rFonts w:ascii="Times New Roman" w:eastAsia="Times New Roman" w:hAnsi="Times New Roman" w:cs="Times New Roman"/>
        </w:rPr>
      </w:pPr>
      <w:r>
        <w:rPr>
          <w:rFonts w:ascii="Times New Roman" w:eastAsia="Times New Roman" w:hAnsi="Times New Roman" w:cs="Times New Roman"/>
        </w:rPr>
        <w:t xml:space="preserve">1.3. </w:t>
      </w:r>
      <w:r w:rsidR="00235EA7">
        <w:rPr>
          <w:rFonts w:ascii="Times New Roman" w:eastAsia="Times New Roman" w:hAnsi="Times New Roman" w:cs="Times New Roman"/>
        </w:rPr>
        <w:t>High Level Design</w:t>
      </w:r>
    </w:p>
    <w:p w14:paraId="00000028" w14:textId="77777777" w:rsidR="003E6828" w:rsidRDefault="00235EA7" w:rsidP="009466BE">
      <w:pPr>
        <w:pStyle w:val="ListParagraph"/>
        <w:numPr>
          <w:ilvl w:val="1"/>
          <w:numId w:val="17"/>
        </w:numPr>
        <w:rPr>
          <w:rFonts w:ascii="Times New Roman" w:eastAsia="Times New Roman" w:hAnsi="Times New Roman" w:cs="Times New Roman"/>
        </w:rPr>
      </w:pPr>
      <w:r>
        <w:rPr>
          <w:rFonts w:ascii="Times New Roman" w:eastAsia="Times New Roman" w:hAnsi="Times New Roman" w:cs="Times New Roman"/>
        </w:rPr>
        <w:t>Detail Design</w:t>
      </w:r>
    </w:p>
    <w:p w14:paraId="00000029" w14:textId="77777777" w:rsidR="003E6828" w:rsidRDefault="00235EA7">
      <w:pPr>
        <w:numPr>
          <w:ilvl w:val="1"/>
          <w:numId w:val="12"/>
        </w:numPr>
        <w:rPr>
          <w:rFonts w:ascii="Times New Roman" w:eastAsia="Times New Roman" w:hAnsi="Times New Roman" w:cs="Times New Roman"/>
        </w:rPr>
      </w:pPr>
      <w:r>
        <w:rPr>
          <w:rFonts w:ascii="Times New Roman" w:eastAsia="Times New Roman" w:hAnsi="Times New Roman" w:cs="Times New Roman"/>
        </w:rPr>
        <w:t>Design generation process: comparison with previous design versions</w:t>
      </w:r>
    </w:p>
    <w:p w14:paraId="0000002A" w14:textId="77777777" w:rsidR="003E6828" w:rsidRDefault="00235EA7">
      <w:pPr>
        <w:numPr>
          <w:ilvl w:val="1"/>
          <w:numId w:val="12"/>
        </w:numPr>
        <w:rPr>
          <w:rFonts w:ascii="Times New Roman" w:eastAsia="Times New Roman" w:hAnsi="Times New Roman" w:cs="Times New Roman"/>
        </w:rPr>
      </w:pPr>
      <w:r>
        <w:rPr>
          <w:rFonts w:ascii="Times New Roman" w:eastAsia="Times New Roman" w:hAnsi="Times New Roman" w:cs="Times New Roman"/>
        </w:rPr>
        <w:t>Final Design</w:t>
      </w:r>
    </w:p>
    <w:p w14:paraId="0000002B" w14:textId="77777777" w:rsidR="003E6828" w:rsidRDefault="00235EA7">
      <w:pPr>
        <w:numPr>
          <w:ilvl w:val="1"/>
          <w:numId w:val="12"/>
        </w:numPr>
        <w:rPr>
          <w:rFonts w:ascii="Times New Roman" w:eastAsia="Times New Roman" w:hAnsi="Times New Roman" w:cs="Times New Roman"/>
        </w:rPr>
      </w:pPr>
      <w:r>
        <w:rPr>
          <w:rFonts w:ascii="Times New Roman" w:eastAsia="Times New Roman" w:hAnsi="Times New Roman" w:cs="Times New Roman"/>
        </w:rPr>
        <w:t>Developing methods and physical realisation</w:t>
      </w:r>
    </w:p>
    <w:p w14:paraId="0000002C" w14:textId="314A217E" w:rsidR="003E6828" w:rsidRDefault="009466BE" w:rsidP="009466BE">
      <w:pPr>
        <w:ind w:left="360"/>
        <w:rPr>
          <w:rFonts w:ascii="Times New Roman" w:eastAsia="Times New Roman" w:hAnsi="Times New Roman" w:cs="Times New Roman"/>
        </w:rPr>
      </w:pPr>
      <w:r>
        <w:rPr>
          <w:rFonts w:ascii="Times New Roman" w:eastAsia="Times New Roman" w:hAnsi="Times New Roman" w:cs="Times New Roman"/>
        </w:rPr>
        <w:t xml:space="preserve">1.5. </w:t>
      </w:r>
      <w:r w:rsidR="00235EA7">
        <w:rPr>
          <w:rFonts w:ascii="Times New Roman" w:eastAsia="Times New Roman" w:hAnsi="Times New Roman" w:cs="Times New Roman"/>
        </w:rPr>
        <w:t>Budget Management</w:t>
      </w:r>
    </w:p>
    <w:p w14:paraId="0000002D" w14:textId="77777777" w:rsidR="003E6828" w:rsidRDefault="00235EA7">
      <w:pPr>
        <w:numPr>
          <w:ilvl w:val="1"/>
          <w:numId w:val="12"/>
        </w:numPr>
        <w:rPr>
          <w:rFonts w:ascii="Times New Roman" w:eastAsia="Times New Roman" w:hAnsi="Times New Roman" w:cs="Times New Roman"/>
        </w:rPr>
      </w:pPr>
      <w:r>
        <w:rPr>
          <w:rFonts w:ascii="Times New Roman" w:eastAsia="Times New Roman" w:hAnsi="Times New Roman" w:cs="Times New Roman"/>
        </w:rPr>
        <w:t>Actions taken for budget efficiency</w:t>
      </w:r>
    </w:p>
    <w:p w14:paraId="0000002E" w14:textId="77777777" w:rsidR="003E6828" w:rsidRDefault="00235EA7">
      <w:pPr>
        <w:numPr>
          <w:ilvl w:val="1"/>
          <w:numId w:val="12"/>
        </w:numPr>
        <w:rPr>
          <w:rFonts w:ascii="Times New Roman" w:eastAsia="Times New Roman" w:hAnsi="Times New Roman" w:cs="Times New Roman"/>
        </w:rPr>
      </w:pPr>
      <w:r>
        <w:rPr>
          <w:rFonts w:ascii="Times New Roman" w:eastAsia="Times New Roman" w:hAnsi="Times New Roman" w:cs="Times New Roman"/>
        </w:rPr>
        <w:t>Expenditure table</w:t>
      </w:r>
    </w:p>
    <w:p w14:paraId="7D0D2F4D" w14:textId="77777777" w:rsidR="00C62781" w:rsidRDefault="00C62781">
      <w:pPr>
        <w:numPr>
          <w:ilvl w:val="1"/>
          <w:numId w:val="12"/>
        </w:numPr>
        <w:rPr>
          <w:ins w:id="1" w:author="{1EDD9672-10D8-44FC-BB19-6626C27AD64F}" w:date="2023-06-15T23:23:00Z"/>
          <w:rFonts w:ascii="Times New Roman" w:eastAsia="Times New Roman" w:hAnsi="Times New Roman" w:cs="Times New Roman"/>
        </w:rPr>
      </w:pPr>
    </w:p>
    <w:p w14:paraId="0000002F" w14:textId="77777777" w:rsidR="003E6828" w:rsidRDefault="003E6828">
      <w:pPr>
        <w:rPr>
          <w:rFonts w:ascii="Times New Roman" w:eastAsia="Times New Roman" w:hAnsi="Times New Roman" w:cs="Times New Roman"/>
          <w:b/>
          <w:sz w:val="28"/>
          <w:szCs w:val="28"/>
        </w:rPr>
      </w:pPr>
    </w:p>
    <w:p w14:paraId="2E8D0F67" w14:textId="77777777" w:rsidR="00B72A74" w:rsidRDefault="00B72A74">
      <w:pPr>
        <w:rPr>
          <w:ins w:id="2" w:author="{1EDD9672-10D8-44FC-BB19-6626C27AD64F}" w:date="2023-06-15T23:22:00Z"/>
          <w:rFonts w:ascii="Times New Roman" w:eastAsia="Times New Roman" w:hAnsi="Times New Roman" w:cs="Times New Roman"/>
          <w:b/>
          <w:sz w:val="28"/>
          <w:szCs w:val="28"/>
        </w:rPr>
      </w:pPr>
    </w:p>
    <w:p w14:paraId="00000030" w14:textId="77777777" w:rsidR="003E6828" w:rsidRDefault="00235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2: Technical Design and Progress</w:t>
      </w:r>
    </w:p>
    <w:p w14:paraId="00000031" w14:textId="77777777" w:rsidR="003E6828" w:rsidRDefault="003E6828">
      <w:pPr>
        <w:rPr>
          <w:rFonts w:ascii="Times New Roman" w:eastAsia="Times New Roman" w:hAnsi="Times New Roman" w:cs="Times New Roman"/>
        </w:rPr>
      </w:pPr>
    </w:p>
    <w:p w14:paraId="00000032"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Sensor Design: Circuit diagrams and functionality</w:t>
      </w:r>
    </w:p>
    <w:p w14:paraId="00000033" w14:textId="77777777" w:rsidR="003E6828" w:rsidRDefault="00235EA7">
      <w:pPr>
        <w:numPr>
          <w:ilvl w:val="0"/>
          <w:numId w:val="5"/>
        </w:numPr>
        <w:rPr>
          <w:rFonts w:ascii="Times New Roman" w:eastAsia="Times New Roman" w:hAnsi="Times New Roman" w:cs="Times New Roman"/>
        </w:rPr>
      </w:pPr>
      <w:r>
        <w:rPr>
          <w:rFonts w:ascii="Times New Roman" w:eastAsia="Times New Roman" w:hAnsi="Times New Roman" w:cs="Times New Roman"/>
        </w:rPr>
        <w:t>Infrared</w:t>
      </w:r>
    </w:p>
    <w:p w14:paraId="00000034" w14:textId="77777777" w:rsidR="003E6828" w:rsidRDefault="00235EA7">
      <w:pPr>
        <w:numPr>
          <w:ilvl w:val="0"/>
          <w:numId w:val="5"/>
        </w:numPr>
        <w:rPr>
          <w:rFonts w:ascii="Times New Roman" w:eastAsia="Times New Roman" w:hAnsi="Times New Roman" w:cs="Times New Roman"/>
        </w:rPr>
      </w:pPr>
      <w:r>
        <w:rPr>
          <w:rFonts w:ascii="Times New Roman" w:eastAsia="Times New Roman" w:hAnsi="Times New Roman" w:cs="Times New Roman"/>
        </w:rPr>
        <w:t>Hall probe</w:t>
      </w:r>
    </w:p>
    <w:p w14:paraId="00000035" w14:textId="77777777" w:rsidR="003E6828" w:rsidRDefault="00235EA7">
      <w:pPr>
        <w:numPr>
          <w:ilvl w:val="0"/>
          <w:numId w:val="5"/>
        </w:numPr>
        <w:rPr>
          <w:rFonts w:ascii="Times New Roman" w:eastAsia="Times New Roman" w:hAnsi="Times New Roman" w:cs="Times New Roman"/>
        </w:rPr>
      </w:pPr>
      <w:r>
        <w:rPr>
          <w:rFonts w:ascii="Times New Roman" w:eastAsia="Times New Roman" w:hAnsi="Times New Roman" w:cs="Times New Roman"/>
        </w:rPr>
        <w:t>Radio</w:t>
      </w:r>
    </w:p>
    <w:p w14:paraId="00000036"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Motion: Motors</w:t>
      </w:r>
    </w:p>
    <w:p w14:paraId="74E82C8F" w14:textId="77777777" w:rsidR="004F33D1" w:rsidRDefault="004F33D1">
      <w:pPr>
        <w:numPr>
          <w:ilvl w:val="0"/>
          <w:numId w:val="4"/>
        </w:numPr>
        <w:rPr>
          <w:rFonts w:ascii="Times New Roman" w:eastAsia="Times New Roman" w:hAnsi="Times New Roman" w:cs="Times New Roman"/>
        </w:rPr>
        <w:sectPr w:rsidR="004F33D1" w:rsidSect="004F33D1">
          <w:headerReference w:type="default" r:id="rId13"/>
          <w:footerReference w:type="default" r:id="rId14"/>
          <w:pgSz w:w="11909" w:h="16834"/>
          <w:pgMar w:top="1440" w:right="1440" w:bottom="0" w:left="1440" w:header="289" w:footer="720" w:gutter="0"/>
          <w:pgNumType w:start="0"/>
          <w:cols w:space="720"/>
          <w:titlePg/>
          <w:docGrid w:linePitch="299"/>
        </w:sectPr>
      </w:pPr>
    </w:p>
    <w:p w14:paraId="00000037"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lastRenderedPageBreak/>
        <w:t>Software development</w:t>
      </w:r>
    </w:p>
    <w:p w14:paraId="00000038"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Name Detection</w:t>
      </w:r>
    </w:p>
    <w:p w14:paraId="00000039"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Joystick/Motor Movement</w:t>
      </w:r>
    </w:p>
    <w:p w14:paraId="0000003A"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Magnetic Field Detection</w:t>
      </w:r>
    </w:p>
    <w:p w14:paraId="0000003B"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Age Detection</w:t>
      </w:r>
    </w:p>
    <w:p w14:paraId="0000003C"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User Interface and Remote Control</w:t>
      </w:r>
    </w:p>
    <w:p w14:paraId="0000003D" w14:textId="77777777" w:rsidR="003E6828" w:rsidRDefault="00235EA7">
      <w:pPr>
        <w:numPr>
          <w:ilvl w:val="1"/>
          <w:numId w:val="4"/>
        </w:numPr>
        <w:rPr>
          <w:rFonts w:ascii="Times New Roman" w:eastAsia="Times New Roman" w:hAnsi="Times New Roman" w:cs="Times New Roman"/>
        </w:rPr>
      </w:pPr>
      <w:r>
        <w:rPr>
          <w:rFonts w:ascii="Times New Roman" w:eastAsia="Times New Roman" w:hAnsi="Times New Roman" w:cs="Times New Roman"/>
        </w:rPr>
        <w:t>Rover Control</w:t>
      </w:r>
    </w:p>
    <w:p w14:paraId="0000003E"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Discussion </w:t>
      </w:r>
    </w:p>
    <w:p w14:paraId="0000003F"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Conclusion</w:t>
      </w:r>
    </w:p>
    <w:p w14:paraId="00000040"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References</w:t>
      </w:r>
    </w:p>
    <w:p w14:paraId="00000041" w14:textId="77777777" w:rsidR="003E6828" w:rsidRDefault="00235EA7">
      <w:pPr>
        <w:numPr>
          <w:ilvl w:val="0"/>
          <w:numId w:val="4"/>
        </w:numPr>
        <w:rPr>
          <w:rFonts w:ascii="Times New Roman" w:eastAsia="Times New Roman" w:hAnsi="Times New Roman" w:cs="Times New Roman"/>
        </w:rPr>
      </w:pPr>
      <w:r>
        <w:rPr>
          <w:rFonts w:ascii="Times New Roman" w:eastAsia="Times New Roman" w:hAnsi="Times New Roman" w:cs="Times New Roman"/>
        </w:rPr>
        <w:t>Appendix</w:t>
      </w:r>
    </w:p>
    <w:p w14:paraId="00000042" w14:textId="77777777" w:rsidR="003E6828" w:rsidRDefault="003E6828">
      <w:pPr>
        <w:rPr>
          <w:rFonts w:ascii="Times New Roman" w:eastAsia="Times New Roman" w:hAnsi="Times New Roman" w:cs="Times New Roman"/>
        </w:rPr>
      </w:pPr>
    </w:p>
    <w:p w14:paraId="00000043" w14:textId="77777777" w:rsidR="003E6828" w:rsidRDefault="003E6828">
      <w:pPr>
        <w:rPr>
          <w:rFonts w:ascii="Times New Roman" w:eastAsia="Times New Roman" w:hAnsi="Times New Roman" w:cs="Times New Roman"/>
        </w:rPr>
      </w:pPr>
    </w:p>
    <w:p w14:paraId="00000044" w14:textId="77777777" w:rsidR="003E6828" w:rsidRDefault="003E6828">
      <w:pPr>
        <w:ind w:left="720"/>
        <w:rPr>
          <w:rFonts w:ascii="Times New Roman" w:eastAsia="Times New Roman" w:hAnsi="Times New Roman" w:cs="Times New Roman"/>
        </w:rPr>
      </w:pPr>
    </w:p>
    <w:p w14:paraId="00000045"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00000046"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 </w:t>
      </w:r>
    </w:p>
    <w:p w14:paraId="00000047" w14:textId="77777777" w:rsidR="003E6828" w:rsidRDefault="003E6828">
      <w:pPr>
        <w:rPr>
          <w:rFonts w:ascii="Times New Roman" w:eastAsia="Times New Roman" w:hAnsi="Times New Roman" w:cs="Times New Roman"/>
        </w:rPr>
      </w:pPr>
    </w:p>
    <w:p w14:paraId="00000048" w14:textId="77777777" w:rsidR="003E6828" w:rsidRPr="00D6572E" w:rsidRDefault="00235EA7">
      <w:pPr>
        <w:rPr>
          <w:rFonts w:ascii="Times New Roman" w:eastAsia="Times New Roman" w:hAnsi="Times New Roman" w:cs="Times New Roman"/>
          <w:b/>
          <w:sz w:val="28"/>
          <w:szCs w:val="28"/>
        </w:rPr>
      </w:pPr>
      <w:r w:rsidRPr="00D6572E">
        <w:rPr>
          <w:rFonts w:ascii="Times New Roman" w:eastAsia="Times New Roman" w:hAnsi="Times New Roman" w:cs="Times New Roman"/>
          <w:b/>
          <w:sz w:val="28"/>
          <w:szCs w:val="28"/>
        </w:rPr>
        <w:t>Part 1: Engineering Design Process</w:t>
      </w:r>
    </w:p>
    <w:p w14:paraId="00000049" w14:textId="77777777" w:rsidR="003E6828" w:rsidRDefault="003E6828">
      <w:pPr>
        <w:rPr>
          <w:rFonts w:ascii="Times New Roman" w:eastAsia="Times New Roman" w:hAnsi="Times New Roman" w:cs="Times New Roman"/>
          <w:b/>
          <w:u w:val="single"/>
        </w:rPr>
      </w:pPr>
    </w:p>
    <w:p w14:paraId="0000004A" w14:textId="5B4AAEE8" w:rsidR="003E6828" w:rsidRPr="00D6572E" w:rsidRDefault="00235EA7">
      <w:pPr>
        <w:rPr>
          <w:rFonts w:ascii="Times New Roman" w:eastAsia="Times New Roman" w:hAnsi="Times New Roman" w:cs="Times New Roman"/>
          <w:b/>
        </w:rPr>
      </w:pPr>
      <w:r>
        <w:rPr>
          <w:rFonts w:ascii="Times New Roman" w:eastAsia="Times New Roman" w:hAnsi="Times New Roman" w:cs="Times New Roman"/>
          <w:b/>
        </w:rPr>
        <w:t>1.</w:t>
      </w:r>
      <w:r w:rsidR="00D6572E" w:rsidRPr="00D6572E">
        <w:rPr>
          <w:rFonts w:ascii="Times New Roman" w:eastAsia="Times New Roman" w:hAnsi="Times New Roman" w:cs="Times New Roman"/>
          <w:b/>
        </w:rPr>
        <w:t>1.</w:t>
      </w:r>
      <w:r w:rsidRPr="00D6572E">
        <w:rPr>
          <w:rFonts w:ascii="Times New Roman" w:eastAsia="Times New Roman" w:hAnsi="Times New Roman" w:cs="Times New Roman"/>
          <w:b/>
        </w:rPr>
        <w:t xml:space="preserve"> Introduction</w:t>
      </w:r>
    </w:p>
    <w:p w14:paraId="0000004B" w14:textId="77777777" w:rsidR="003E6828" w:rsidRDefault="003E6828">
      <w:pPr>
        <w:rPr>
          <w:rFonts w:ascii="Times New Roman" w:eastAsia="Times New Roman" w:hAnsi="Times New Roman" w:cs="Times New Roman"/>
        </w:rPr>
      </w:pPr>
    </w:p>
    <w:p w14:paraId="0000004C" w14:textId="4F0DAF45"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Throughout the 6-week long </w:t>
      </w:r>
      <w:proofErr w:type="spellStart"/>
      <w:r>
        <w:rPr>
          <w:rFonts w:ascii="Times New Roman" w:eastAsia="Times New Roman" w:hAnsi="Times New Roman" w:cs="Times New Roman"/>
        </w:rPr>
        <w:t>EEERover</w:t>
      </w:r>
      <w:proofErr w:type="spellEnd"/>
      <w:r>
        <w:rPr>
          <w:rFonts w:ascii="Times New Roman" w:eastAsia="Times New Roman" w:hAnsi="Times New Roman" w:cs="Times New Roman"/>
        </w:rPr>
        <w:t xml:space="preserve"> Project, students were tasked to design a </w:t>
      </w:r>
      <w:r>
        <w:rPr>
          <w:rFonts w:ascii="Times New Roman" w:eastAsia="Times New Roman" w:hAnsi="Times New Roman" w:cs="Times New Roman"/>
        </w:rPr>
        <w:t>remotely</w:t>
      </w:r>
      <w:r w:rsidR="004B2029">
        <w:rPr>
          <w:rFonts w:ascii="Times New Roman" w:eastAsia="Times New Roman" w:hAnsi="Times New Roman" w:cs="Times New Roman"/>
        </w:rPr>
        <w:t xml:space="preserve"> </w:t>
      </w:r>
      <w:r>
        <w:rPr>
          <w:rFonts w:ascii="Times New Roman" w:eastAsia="Times New Roman" w:hAnsi="Times New Roman" w:cs="Times New Roman"/>
        </w:rPr>
        <w:t>controlled</w:t>
      </w:r>
      <w:r>
        <w:rPr>
          <w:rFonts w:ascii="Times New Roman" w:eastAsia="Times New Roman" w:hAnsi="Times New Roman" w:cs="Times New Roman"/>
        </w:rPr>
        <w:t xml:space="preserve"> rover that can ex</w:t>
      </w:r>
      <w:r>
        <w:rPr>
          <w:rFonts w:ascii="Times New Roman" w:eastAsia="Times New Roman" w:hAnsi="Times New Roman" w:cs="Times New Roman"/>
        </w:rPr>
        <w:t xml:space="preserve">plore a remote planet and survey the aliens who inhabit it. There were a few key points of information given. </w:t>
      </w:r>
      <w:r>
        <w:rPr>
          <w:rFonts w:ascii="Times New Roman" w:eastAsia="Times New Roman" w:hAnsi="Times New Roman" w:cs="Times New Roman"/>
        </w:rPr>
        <w:t>First</w:t>
      </w:r>
      <w:r>
        <w:rPr>
          <w:rFonts w:ascii="Times New Roman" w:eastAsia="Times New Roman" w:hAnsi="Times New Roman" w:cs="Times New Roman"/>
        </w:rPr>
        <w:t xml:space="preserve">, the aliens emit various signals, including an infrared signal, a radio signal, and have a magnetic field. It is expected that these </w:t>
      </w:r>
      <w:r>
        <w:rPr>
          <w:rFonts w:ascii="Times New Roman" w:eastAsia="Times New Roman" w:hAnsi="Times New Roman" w:cs="Times New Roman"/>
        </w:rPr>
        <w:t xml:space="preserve">electromagnetic signals are decoded by sensors of the rover to determine their age, name and magnetic polarity respectively. Secondly, the terrain of the planet has a rough and uneven surface. Additionally, there will be various obstacles that emit light, </w:t>
      </w:r>
      <w:r>
        <w:rPr>
          <w:rFonts w:ascii="Times New Roman" w:eastAsia="Times New Roman" w:hAnsi="Times New Roman" w:cs="Times New Roman"/>
        </w:rPr>
        <w:t>which could possibly interfere with the target signals.</w:t>
      </w:r>
    </w:p>
    <w:p w14:paraId="0000004D" w14:textId="77777777" w:rsidR="003E6828" w:rsidRDefault="003E6828" w:rsidP="00D6572E">
      <w:pPr>
        <w:jc w:val="both"/>
        <w:rPr>
          <w:rFonts w:ascii="Times New Roman" w:eastAsia="Times New Roman" w:hAnsi="Times New Roman" w:cs="Times New Roman"/>
        </w:rPr>
      </w:pPr>
    </w:p>
    <w:p w14:paraId="0000004E" w14:textId="20824EE5"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As engineers, we </w:t>
      </w:r>
      <w:r w:rsidR="004B2029">
        <w:rPr>
          <w:rFonts w:ascii="Times New Roman" w:eastAsia="Times New Roman" w:hAnsi="Times New Roman" w:cs="Times New Roman"/>
        </w:rPr>
        <w:t>must</w:t>
      </w:r>
      <w:r>
        <w:rPr>
          <w:rFonts w:ascii="Times New Roman" w:eastAsia="Times New Roman" w:hAnsi="Times New Roman" w:cs="Times New Roman"/>
        </w:rPr>
        <w:t xml:space="preserve"> break down this task into several main components. This will involve using 3 individual sensors to detect the infrared, radio and magnetic signals from the alien. Additionall</w:t>
      </w:r>
      <w:r>
        <w:rPr>
          <w:rFonts w:ascii="Times New Roman" w:eastAsia="Times New Roman" w:hAnsi="Times New Roman" w:cs="Times New Roman"/>
        </w:rPr>
        <w:t>y, the structure of the rover, particularly the chassis, will have to be carefully constructed, which allows the rover to securely carry the sensors and various electronic components. Last but not least, the rover should consist of a movement system, allow</w:t>
      </w:r>
      <w:r>
        <w:rPr>
          <w:rFonts w:ascii="Times New Roman" w:eastAsia="Times New Roman" w:hAnsi="Times New Roman" w:cs="Times New Roman"/>
        </w:rPr>
        <w:t xml:space="preserve">ing it to freely navigate through the terrain and avoid any obstacles. </w:t>
      </w:r>
    </w:p>
    <w:p w14:paraId="0000004F" w14:textId="77777777" w:rsidR="003E6828" w:rsidRDefault="003E6828">
      <w:pPr>
        <w:rPr>
          <w:rFonts w:ascii="Times New Roman" w:eastAsia="Times New Roman" w:hAnsi="Times New Roman" w:cs="Times New Roman"/>
        </w:rPr>
      </w:pPr>
    </w:p>
    <w:p w14:paraId="00000050" w14:textId="7F3F2195" w:rsidR="003E6828" w:rsidRDefault="00D6572E">
      <w:pPr>
        <w:rPr>
          <w:rFonts w:ascii="Times New Roman" w:eastAsia="Times New Roman" w:hAnsi="Times New Roman" w:cs="Times New Roman"/>
          <w:b/>
        </w:rPr>
      </w:pPr>
      <w:r>
        <w:rPr>
          <w:rFonts w:ascii="Times New Roman" w:eastAsia="Times New Roman" w:hAnsi="Times New Roman" w:cs="Times New Roman"/>
          <w:b/>
        </w:rPr>
        <w:t>1.1.</w:t>
      </w:r>
      <w:r>
        <w:rPr>
          <w:rFonts w:ascii="Times New Roman" w:eastAsia="Times New Roman" w:hAnsi="Times New Roman" w:cs="Times New Roman"/>
          <w:b/>
        </w:rPr>
        <w:t>a</w:t>
      </w:r>
      <w:r>
        <w:rPr>
          <w:rFonts w:ascii="Times New Roman" w:eastAsia="Times New Roman" w:hAnsi="Times New Roman" w:cs="Times New Roman"/>
          <w:b/>
        </w:rPr>
        <w:t>. Group Organisation, Roles and Responsibilities:</w:t>
      </w:r>
    </w:p>
    <w:p w14:paraId="00000051" w14:textId="77777777" w:rsidR="003E6828" w:rsidRDefault="003E6828">
      <w:pPr>
        <w:rPr>
          <w:rFonts w:ascii="Times New Roman" w:eastAsia="Times New Roman" w:hAnsi="Times New Roman" w:cs="Times New Roman"/>
        </w:rPr>
      </w:pPr>
    </w:p>
    <w:p w14:paraId="00000052"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Team Vortron is a group of six members. Each member has been assigned a certain role within the project, all of which contributes to all the components of the project. These decisions were mainly made from personal preference, as all the members volunteere</w:t>
      </w:r>
      <w:r>
        <w:rPr>
          <w:rFonts w:ascii="Times New Roman" w:eastAsia="Times New Roman" w:hAnsi="Times New Roman" w:cs="Times New Roman"/>
        </w:rPr>
        <w:t>d to work on a certain aspect of the project where they have a strong understanding and interest in. Roles were also assigned partially based on strengths and weaknesses of each member in the Electrical Engineering sector. This was a very smooth process wh</w:t>
      </w:r>
      <w:r>
        <w:rPr>
          <w:rFonts w:ascii="Times New Roman" w:eastAsia="Times New Roman" w:hAnsi="Times New Roman" w:cs="Times New Roman"/>
        </w:rPr>
        <w:t>ich avoided any clashes or conflict within the group. The table below shows the role of each member and its responsibilities.</w:t>
      </w:r>
    </w:p>
    <w:p w14:paraId="00000053" w14:textId="77777777" w:rsidR="003E6828" w:rsidRDefault="003E6828">
      <w:pPr>
        <w:rPr>
          <w:rFonts w:ascii="Times New Roman" w:eastAsia="Times New Roman" w:hAnsi="Times New Roman" w:cs="Times New Roma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360"/>
        <w:gridCol w:w="5640"/>
      </w:tblGrid>
      <w:tr w:rsidR="003E6828" w14:paraId="497568EE" w14:textId="77777777">
        <w:tc>
          <w:tcPr>
            <w:tcW w:w="3360" w:type="dxa"/>
            <w:shd w:val="clear" w:color="auto" w:fill="D9D9D9"/>
            <w:tcMar>
              <w:top w:w="100" w:type="dxa"/>
              <w:left w:w="100" w:type="dxa"/>
              <w:bottom w:w="100" w:type="dxa"/>
              <w:right w:w="100" w:type="dxa"/>
            </w:tcMar>
          </w:tcPr>
          <w:p w14:paraId="00000054"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Member</w:t>
            </w:r>
          </w:p>
        </w:tc>
        <w:tc>
          <w:tcPr>
            <w:tcW w:w="5640" w:type="dxa"/>
            <w:shd w:val="clear" w:color="auto" w:fill="D9D9D9"/>
            <w:tcMar>
              <w:top w:w="100" w:type="dxa"/>
              <w:left w:w="100" w:type="dxa"/>
              <w:bottom w:w="100" w:type="dxa"/>
              <w:right w:w="100" w:type="dxa"/>
            </w:tcMar>
          </w:tcPr>
          <w:p w14:paraId="00000055"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Responsibility</w:t>
            </w:r>
          </w:p>
        </w:tc>
      </w:tr>
      <w:tr w:rsidR="003E6828" w14:paraId="137E5590" w14:textId="77777777">
        <w:tc>
          <w:tcPr>
            <w:tcW w:w="3360" w:type="dxa"/>
            <w:shd w:val="clear" w:color="auto" w:fill="auto"/>
            <w:tcMar>
              <w:top w:w="100" w:type="dxa"/>
              <w:left w:w="100" w:type="dxa"/>
              <w:bottom w:w="100" w:type="dxa"/>
              <w:right w:w="100" w:type="dxa"/>
            </w:tcMar>
          </w:tcPr>
          <w:p w14:paraId="00000056" w14:textId="77777777" w:rsidR="003E6828" w:rsidRDefault="00235EA7">
            <w:pPr>
              <w:widowControl w:val="0"/>
              <w:rPr>
                <w:rFonts w:ascii="Times New Roman" w:eastAsia="Times New Roman" w:hAnsi="Times New Roman" w:cs="Times New Roman"/>
              </w:rPr>
            </w:pPr>
            <w:r>
              <w:rPr>
                <w:rFonts w:ascii="Times New Roman" w:eastAsia="Times New Roman" w:hAnsi="Times New Roman" w:cs="Times New Roman"/>
              </w:rPr>
              <w:t>Mohammed Tayyab Khalid</w:t>
            </w:r>
          </w:p>
        </w:tc>
        <w:tc>
          <w:tcPr>
            <w:tcW w:w="5640" w:type="dxa"/>
            <w:shd w:val="clear" w:color="auto" w:fill="auto"/>
            <w:tcMar>
              <w:top w:w="100" w:type="dxa"/>
              <w:left w:w="100" w:type="dxa"/>
              <w:bottom w:w="100" w:type="dxa"/>
              <w:right w:w="100" w:type="dxa"/>
            </w:tcMar>
          </w:tcPr>
          <w:p w14:paraId="00000057"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Radio and circuit organisation</w:t>
            </w:r>
          </w:p>
        </w:tc>
      </w:tr>
      <w:tr w:rsidR="003E6828" w14:paraId="650552E9" w14:textId="77777777">
        <w:tc>
          <w:tcPr>
            <w:tcW w:w="3360" w:type="dxa"/>
            <w:shd w:val="clear" w:color="auto" w:fill="auto"/>
            <w:tcMar>
              <w:top w:w="100" w:type="dxa"/>
              <w:left w:w="100" w:type="dxa"/>
              <w:bottom w:w="100" w:type="dxa"/>
              <w:right w:w="100" w:type="dxa"/>
            </w:tcMar>
          </w:tcPr>
          <w:p w14:paraId="00000058" w14:textId="77777777" w:rsidR="003E6828" w:rsidRDefault="00235EA7">
            <w:pPr>
              <w:widowControl w:val="0"/>
              <w:rPr>
                <w:rFonts w:ascii="Times New Roman" w:eastAsia="Times New Roman" w:hAnsi="Times New Roman" w:cs="Times New Roman"/>
              </w:rPr>
            </w:pPr>
            <w:r>
              <w:rPr>
                <w:rFonts w:ascii="Times New Roman" w:eastAsia="Times New Roman" w:hAnsi="Times New Roman" w:cs="Times New Roman"/>
              </w:rPr>
              <w:t>Krzysztof Kwiatkowski</w:t>
            </w:r>
          </w:p>
        </w:tc>
        <w:tc>
          <w:tcPr>
            <w:tcW w:w="5640" w:type="dxa"/>
            <w:shd w:val="clear" w:color="auto" w:fill="auto"/>
            <w:tcMar>
              <w:top w:w="100" w:type="dxa"/>
              <w:left w:w="100" w:type="dxa"/>
              <w:bottom w:w="100" w:type="dxa"/>
              <w:right w:w="100" w:type="dxa"/>
            </w:tcMar>
          </w:tcPr>
          <w:p w14:paraId="00000059"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Lead programmer</w:t>
            </w:r>
          </w:p>
        </w:tc>
      </w:tr>
      <w:tr w:rsidR="003E6828" w14:paraId="087E6D04" w14:textId="77777777">
        <w:tc>
          <w:tcPr>
            <w:tcW w:w="3360" w:type="dxa"/>
            <w:shd w:val="clear" w:color="auto" w:fill="auto"/>
            <w:tcMar>
              <w:top w:w="100" w:type="dxa"/>
              <w:left w:w="100" w:type="dxa"/>
              <w:bottom w:w="100" w:type="dxa"/>
              <w:right w:w="100" w:type="dxa"/>
            </w:tcMar>
          </w:tcPr>
          <w:p w14:paraId="0000005A"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lastRenderedPageBreak/>
              <w:t>Steve Nimo</w:t>
            </w:r>
          </w:p>
        </w:tc>
        <w:tc>
          <w:tcPr>
            <w:tcW w:w="5640" w:type="dxa"/>
            <w:shd w:val="clear" w:color="auto" w:fill="auto"/>
            <w:tcMar>
              <w:top w:w="100" w:type="dxa"/>
              <w:left w:w="100" w:type="dxa"/>
              <w:bottom w:w="100" w:type="dxa"/>
              <w:right w:w="100" w:type="dxa"/>
            </w:tcMar>
          </w:tcPr>
          <w:p w14:paraId="0000005B"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Radio transmission decoding programmer</w:t>
            </w:r>
          </w:p>
        </w:tc>
      </w:tr>
      <w:tr w:rsidR="003E6828" w14:paraId="54714343" w14:textId="77777777">
        <w:tc>
          <w:tcPr>
            <w:tcW w:w="3360" w:type="dxa"/>
            <w:shd w:val="clear" w:color="auto" w:fill="auto"/>
            <w:tcMar>
              <w:top w:w="100" w:type="dxa"/>
              <w:left w:w="100" w:type="dxa"/>
              <w:bottom w:w="100" w:type="dxa"/>
              <w:right w:w="100" w:type="dxa"/>
            </w:tcMar>
          </w:tcPr>
          <w:p w14:paraId="0000005C"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Justin Lam</w:t>
            </w:r>
          </w:p>
        </w:tc>
        <w:tc>
          <w:tcPr>
            <w:tcW w:w="5640" w:type="dxa"/>
            <w:shd w:val="clear" w:color="auto" w:fill="auto"/>
            <w:tcMar>
              <w:top w:w="100" w:type="dxa"/>
              <w:left w:w="100" w:type="dxa"/>
              <w:bottom w:w="100" w:type="dxa"/>
              <w:right w:w="100" w:type="dxa"/>
            </w:tcMar>
          </w:tcPr>
          <w:p w14:paraId="0000005D"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Movement and motor designer </w:t>
            </w:r>
          </w:p>
        </w:tc>
      </w:tr>
      <w:tr w:rsidR="003E6828" w14:paraId="0870509E" w14:textId="77777777">
        <w:tc>
          <w:tcPr>
            <w:tcW w:w="3360" w:type="dxa"/>
            <w:shd w:val="clear" w:color="auto" w:fill="auto"/>
            <w:tcMar>
              <w:top w:w="100" w:type="dxa"/>
              <w:left w:w="100" w:type="dxa"/>
              <w:bottom w:w="100" w:type="dxa"/>
              <w:right w:w="100" w:type="dxa"/>
            </w:tcMar>
          </w:tcPr>
          <w:p w14:paraId="0000005E"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Rares Yousif</w:t>
            </w:r>
          </w:p>
        </w:tc>
        <w:tc>
          <w:tcPr>
            <w:tcW w:w="5640" w:type="dxa"/>
            <w:shd w:val="clear" w:color="auto" w:fill="auto"/>
            <w:tcMar>
              <w:top w:w="100" w:type="dxa"/>
              <w:left w:w="100" w:type="dxa"/>
              <w:bottom w:w="100" w:type="dxa"/>
              <w:right w:w="100" w:type="dxa"/>
            </w:tcMar>
          </w:tcPr>
          <w:p w14:paraId="0000005F"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Chassis and wheels designer</w:t>
            </w:r>
          </w:p>
        </w:tc>
      </w:tr>
      <w:tr w:rsidR="003E6828" w14:paraId="3ED93CF5" w14:textId="77777777">
        <w:tc>
          <w:tcPr>
            <w:tcW w:w="3360" w:type="dxa"/>
            <w:shd w:val="clear" w:color="auto" w:fill="auto"/>
            <w:tcMar>
              <w:top w:w="100" w:type="dxa"/>
              <w:left w:w="100" w:type="dxa"/>
              <w:bottom w:w="100" w:type="dxa"/>
              <w:right w:w="100" w:type="dxa"/>
            </w:tcMar>
          </w:tcPr>
          <w:p w14:paraId="00000060" w14:textId="77777777" w:rsidR="003E6828" w:rsidRDefault="00235EA7">
            <w:pPr>
              <w:widowControl w:val="0"/>
              <w:rPr>
                <w:rFonts w:ascii="Times New Roman" w:eastAsia="Times New Roman" w:hAnsi="Times New Roman" w:cs="Times New Roman"/>
              </w:rPr>
            </w:pPr>
            <w:r>
              <w:rPr>
                <w:rFonts w:ascii="Times New Roman" w:eastAsia="Times New Roman" w:hAnsi="Times New Roman" w:cs="Times New Roman"/>
              </w:rPr>
              <w:t>Xiaoyang Xu</w:t>
            </w:r>
          </w:p>
        </w:tc>
        <w:tc>
          <w:tcPr>
            <w:tcW w:w="5640" w:type="dxa"/>
            <w:shd w:val="clear" w:color="auto" w:fill="auto"/>
            <w:tcMar>
              <w:top w:w="100" w:type="dxa"/>
              <w:left w:w="100" w:type="dxa"/>
              <w:bottom w:w="100" w:type="dxa"/>
              <w:right w:w="100" w:type="dxa"/>
            </w:tcMar>
          </w:tcPr>
          <w:p w14:paraId="00000061"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Infrared sensor designer</w:t>
            </w:r>
          </w:p>
        </w:tc>
      </w:tr>
    </w:tbl>
    <w:p w14:paraId="00000062" w14:textId="77777777" w:rsidR="003E6828" w:rsidRDefault="003E6828">
      <w:pPr>
        <w:rPr>
          <w:rFonts w:ascii="Times New Roman" w:eastAsia="Times New Roman" w:hAnsi="Times New Roman" w:cs="Times New Roman"/>
        </w:rPr>
      </w:pPr>
    </w:p>
    <w:p w14:paraId="00000063" w14:textId="652A9C1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This also meant that during the interim group presentations, as well as the report, that each member had a minimum responsibility for creating their own slides and explaining their assigned section of the project. Otherwise, members could freely contribute</w:t>
      </w:r>
      <w:r>
        <w:rPr>
          <w:rFonts w:ascii="Times New Roman" w:eastAsia="Times New Roman" w:hAnsi="Times New Roman" w:cs="Times New Roman"/>
        </w:rPr>
        <w:t xml:space="preserve"> to the shared sections within the presentation or the report, which include topics such as product specifications, or even addressing the communication and teamwork within the group. It is important to note that while each member has been assigned a parti</w:t>
      </w:r>
      <w:r>
        <w:rPr>
          <w:rFonts w:ascii="Times New Roman" w:eastAsia="Times New Roman" w:hAnsi="Times New Roman" w:cs="Times New Roman"/>
        </w:rPr>
        <w:t xml:space="preserve">cular role in the project, all members are open and encouraged to </w:t>
      </w:r>
      <w:r>
        <w:rPr>
          <w:rFonts w:ascii="Times New Roman" w:eastAsia="Times New Roman" w:hAnsi="Times New Roman" w:cs="Times New Roman"/>
        </w:rPr>
        <w:t xml:space="preserve">help </w:t>
      </w:r>
      <w:r>
        <w:rPr>
          <w:rFonts w:ascii="Times New Roman" w:eastAsia="Times New Roman" w:hAnsi="Times New Roman" w:cs="Times New Roman"/>
        </w:rPr>
        <w:t xml:space="preserve">each other, ensuring that every member has a degree of experience and contribution to all parts of the project. </w:t>
      </w:r>
    </w:p>
    <w:p w14:paraId="00000064" w14:textId="77777777" w:rsidR="003E6828" w:rsidRDefault="003E6828">
      <w:pPr>
        <w:rPr>
          <w:rFonts w:ascii="Times New Roman" w:eastAsia="Times New Roman" w:hAnsi="Times New Roman" w:cs="Times New Roman"/>
        </w:rPr>
      </w:pPr>
    </w:p>
    <w:p w14:paraId="00000065" w14:textId="650A1C2D"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1.</w:t>
      </w:r>
      <w:r w:rsidR="00235EA7">
        <w:rPr>
          <w:rFonts w:ascii="Times New Roman" w:eastAsia="Times New Roman" w:hAnsi="Times New Roman" w:cs="Times New Roman"/>
          <w:b/>
        </w:rPr>
        <w:t>b</w:t>
      </w:r>
      <w:r w:rsidR="00235EA7">
        <w:rPr>
          <w:rFonts w:ascii="Times New Roman" w:eastAsia="Times New Roman" w:hAnsi="Times New Roman" w:cs="Times New Roman"/>
          <w:b/>
        </w:rPr>
        <w:t>. Project Management, Planning and Communication</w:t>
      </w:r>
    </w:p>
    <w:p w14:paraId="00000066" w14:textId="77777777" w:rsidR="003E6828" w:rsidRDefault="003E6828">
      <w:pPr>
        <w:rPr>
          <w:rFonts w:ascii="Times New Roman" w:eastAsia="Times New Roman" w:hAnsi="Times New Roman" w:cs="Times New Roman"/>
        </w:rPr>
      </w:pPr>
    </w:p>
    <w:p w14:paraId="00000067"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As a well-orga</w:t>
      </w:r>
      <w:r>
        <w:rPr>
          <w:rFonts w:ascii="Times New Roman" w:eastAsia="Times New Roman" w:hAnsi="Times New Roman" w:cs="Times New Roman"/>
        </w:rPr>
        <w:t>nised team, we strategically implemented different methods to make sure that everyone focused on their most suitable and interesting tasks, as well as managed our work and planned ahead to ensure equal distribution of work amongst all members and maximum p</w:t>
      </w:r>
      <w:r>
        <w:rPr>
          <w:rFonts w:ascii="Times New Roman" w:eastAsia="Times New Roman" w:hAnsi="Times New Roman" w:cs="Times New Roman"/>
        </w:rPr>
        <w:t xml:space="preserve">roductivity. </w:t>
      </w:r>
    </w:p>
    <w:p w14:paraId="00000068" w14:textId="77777777" w:rsidR="003E6828" w:rsidRDefault="003E6828" w:rsidP="00D6572E">
      <w:pPr>
        <w:jc w:val="both"/>
        <w:rPr>
          <w:rFonts w:ascii="Times New Roman" w:eastAsia="Times New Roman" w:hAnsi="Times New Roman" w:cs="Times New Roman"/>
        </w:rPr>
      </w:pPr>
    </w:p>
    <w:p w14:paraId="00000069" w14:textId="22F6C731"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First and foremost, all of our full group meetings have been held in the Laboratory. These meetings were held at least once a week, which allowed us to view the current work we have completed and possibly test/implement any new modifications</w:t>
      </w:r>
      <w:r>
        <w:rPr>
          <w:rFonts w:ascii="Times New Roman" w:eastAsia="Times New Roman" w:hAnsi="Times New Roman" w:cs="Times New Roman"/>
        </w:rPr>
        <w:t xml:space="preserve"> that have been made to the final design. Aside from our regular meetings, we also agreed to work on our project in the Laboratory, usually 4 days each week for 5-6 hours. This meant we were able to work with full access to all the </w:t>
      </w:r>
      <w:r>
        <w:rPr>
          <w:rFonts w:ascii="Times New Roman" w:eastAsia="Times New Roman" w:hAnsi="Times New Roman" w:cs="Times New Roman"/>
        </w:rPr>
        <w:t>equipment</w:t>
      </w:r>
      <w:r>
        <w:rPr>
          <w:rFonts w:ascii="Times New Roman" w:eastAsia="Times New Roman" w:hAnsi="Times New Roman" w:cs="Times New Roman"/>
        </w:rPr>
        <w:t xml:space="preserve"> and</w:t>
      </w:r>
      <w:r>
        <w:rPr>
          <w:rFonts w:ascii="Times New Roman" w:eastAsia="Times New Roman" w:hAnsi="Times New Roman" w:cs="Times New Roman"/>
        </w:rPr>
        <w:t xml:space="preserve"> allowed u</w:t>
      </w:r>
      <w:r>
        <w:rPr>
          <w:rFonts w:ascii="Times New Roman" w:eastAsia="Times New Roman" w:hAnsi="Times New Roman" w:cs="Times New Roman"/>
        </w:rPr>
        <w:t xml:space="preserve">s to cooperate and communicate with each member if any issues or uncertainties arose. </w:t>
      </w:r>
    </w:p>
    <w:p w14:paraId="0000006A" w14:textId="77777777" w:rsidR="003E6828" w:rsidRDefault="003E6828" w:rsidP="00D6572E">
      <w:pPr>
        <w:jc w:val="both"/>
        <w:rPr>
          <w:rFonts w:ascii="Times New Roman" w:eastAsia="Times New Roman" w:hAnsi="Times New Roman" w:cs="Times New Roman"/>
        </w:rPr>
      </w:pPr>
    </w:p>
    <w:p w14:paraId="0000006B"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The team’s progress, deliverables and milestones have been summarised in technical documents which have been approved and regularly modified by every member. We effectively keep track of our work and progress through the following methods. </w:t>
      </w:r>
    </w:p>
    <w:p w14:paraId="0000006C" w14:textId="77777777" w:rsidR="003E6828" w:rsidRDefault="003E6828" w:rsidP="00D6572E">
      <w:pPr>
        <w:jc w:val="both"/>
        <w:rPr>
          <w:rFonts w:ascii="Times New Roman" w:eastAsia="Times New Roman" w:hAnsi="Times New Roman" w:cs="Times New Roman"/>
        </w:rPr>
      </w:pPr>
    </w:p>
    <w:p w14:paraId="0000006D" w14:textId="23224A4E" w:rsidR="003E6828" w:rsidRDefault="00235EA7" w:rsidP="00D6572E">
      <w:pPr>
        <w:jc w:val="both"/>
        <w:rPr>
          <w:rFonts w:ascii="Times New Roman" w:eastAsia="Times New Roman" w:hAnsi="Times New Roman" w:cs="Times New Roman"/>
        </w:rPr>
      </w:pPr>
      <w:r w:rsidRPr="00D6572E">
        <w:rPr>
          <w:rFonts w:ascii="Times New Roman" w:eastAsia="Times New Roman" w:hAnsi="Times New Roman" w:cs="Times New Roman"/>
          <w:b/>
        </w:rPr>
        <w:t>Google Documen</w:t>
      </w:r>
      <w:r w:rsidRPr="00D6572E">
        <w:rPr>
          <w:rFonts w:ascii="Times New Roman" w:eastAsia="Times New Roman" w:hAnsi="Times New Roman" w:cs="Times New Roman"/>
          <w:b/>
        </w:rPr>
        <w:t>tation:</w:t>
      </w:r>
      <w:r>
        <w:rPr>
          <w:rFonts w:ascii="Times New Roman" w:eastAsia="Times New Roman" w:hAnsi="Times New Roman" w:cs="Times New Roman"/>
        </w:rPr>
        <w:t xml:space="preserve"> At the start of the project a brief timeline of what we want to achieve was created, which provided the team with an overall understanding of our goals and aims. This allowed us to complete our tasks by the agreed timeline. Then, we created a more </w:t>
      </w:r>
      <w:r>
        <w:rPr>
          <w:rFonts w:ascii="Times New Roman" w:eastAsia="Times New Roman" w:hAnsi="Times New Roman" w:cs="Times New Roman"/>
        </w:rPr>
        <w:t xml:space="preserve">detailed planning system by using Gantt Charts. These are charts where we each wrote what we aimed to do </w:t>
      </w:r>
      <w:r w:rsidR="004B2029">
        <w:rPr>
          <w:rFonts w:ascii="Times New Roman" w:eastAsia="Times New Roman" w:hAnsi="Times New Roman" w:cs="Times New Roman"/>
        </w:rPr>
        <w:t>every day</w:t>
      </w:r>
      <w:r>
        <w:rPr>
          <w:rFonts w:ascii="Times New Roman" w:eastAsia="Times New Roman" w:hAnsi="Times New Roman" w:cs="Times New Roman"/>
        </w:rPr>
        <w:t xml:space="preserve"> for the upcoming week as a planner. Then after the week, we wrote down what we </w:t>
      </w:r>
      <w:r>
        <w:rPr>
          <w:rFonts w:ascii="Times New Roman" w:eastAsia="Times New Roman" w:hAnsi="Times New Roman" w:cs="Times New Roman"/>
        </w:rPr>
        <w:t>accomplished</w:t>
      </w:r>
      <w:r>
        <w:rPr>
          <w:rFonts w:ascii="Times New Roman" w:eastAsia="Times New Roman" w:hAnsi="Times New Roman" w:cs="Times New Roman"/>
        </w:rPr>
        <w:t xml:space="preserve"> over the week. This means that everyone i</w:t>
      </w:r>
      <w:r>
        <w:rPr>
          <w:rFonts w:ascii="Times New Roman" w:eastAsia="Times New Roman" w:hAnsi="Times New Roman" w:cs="Times New Roman"/>
        </w:rPr>
        <w:t xml:space="preserve">n our team knew our responsibilities and who to communicate with in terms of a particular aspect of the project. Additionally, this set a goal for </w:t>
      </w:r>
      <w:r w:rsidR="004B2029">
        <w:rPr>
          <w:rFonts w:ascii="Times New Roman" w:eastAsia="Times New Roman" w:hAnsi="Times New Roman" w:cs="Times New Roman"/>
        </w:rPr>
        <w:t>each member</w:t>
      </w:r>
      <w:r>
        <w:rPr>
          <w:rFonts w:ascii="Times New Roman" w:eastAsia="Times New Roman" w:hAnsi="Times New Roman" w:cs="Times New Roman"/>
        </w:rPr>
        <w:t xml:space="preserve"> to achieve the objectives that they set, which ensured substantial progress in our project. </w:t>
      </w:r>
    </w:p>
    <w:p w14:paraId="0000006E" w14:textId="77777777" w:rsidR="003E6828" w:rsidRDefault="003E6828" w:rsidP="00D6572E">
      <w:pPr>
        <w:jc w:val="both"/>
        <w:rPr>
          <w:rFonts w:ascii="Times New Roman" w:eastAsia="Times New Roman" w:hAnsi="Times New Roman" w:cs="Times New Roman"/>
        </w:rPr>
      </w:pPr>
    </w:p>
    <w:p w14:paraId="0000006F" w14:textId="620F4D94" w:rsidR="003E6828" w:rsidRDefault="00235EA7" w:rsidP="00D6572E">
      <w:pPr>
        <w:jc w:val="both"/>
        <w:rPr>
          <w:rFonts w:ascii="Times New Roman" w:eastAsia="Times New Roman" w:hAnsi="Times New Roman" w:cs="Times New Roman"/>
        </w:rPr>
      </w:pPr>
      <w:r w:rsidRPr="00D6572E">
        <w:rPr>
          <w:rFonts w:ascii="Times New Roman" w:eastAsia="Times New Roman" w:hAnsi="Times New Roman" w:cs="Times New Roman"/>
          <w:b/>
        </w:rPr>
        <w:t>Git</w:t>
      </w:r>
      <w:r w:rsidRPr="00D6572E">
        <w:rPr>
          <w:rFonts w:ascii="Times New Roman" w:eastAsia="Times New Roman" w:hAnsi="Times New Roman" w:cs="Times New Roman"/>
          <w:b/>
        </w:rPr>
        <w:t>Hub:</w:t>
      </w:r>
      <w:r>
        <w:rPr>
          <w:rFonts w:ascii="Times New Roman" w:eastAsia="Times New Roman" w:hAnsi="Times New Roman" w:cs="Times New Roman"/>
        </w:rPr>
        <w:t xml:space="preserve"> This is an online platform which allows us to store and post any completed </w:t>
      </w:r>
      <w:r>
        <w:rPr>
          <w:rFonts w:ascii="Times New Roman" w:eastAsia="Times New Roman" w:hAnsi="Times New Roman" w:cs="Times New Roman"/>
        </w:rPr>
        <w:t>work</w:t>
      </w:r>
      <w:r>
        <w:rPr>
          <w:rFonts w:ascii="Times New Roman" w:eastAsia="Times New Roman" w:hAnsi="Times New Roman" w:cs="Times New Roman"/>
        </w:rPr>
        <w:t xml:space="preserve"> and</w:t>
      </w:r>
      <w:r>
        <w:rPr>
          <w:rFonts w:ascii="Times New Roman" w:eastAsia="Times New Roman" w:hAnsi="Times New Roman" w:cs="Times New Roman"/>
        </w:rPr>
        <w:t xml:space="preserve"> is fully visible to any member for modification. This was an extremely useful tool for the organisation of our work because our project consists of </w:t>
      </w:r>
      <w:r w:rsidR="004B2029">
        <w:rPr>
          <w:rFonts w:ascii="Times New Roman" w:eastAsia="Times New Roman" w:hAnsi="Times New Roman" w:cs="Times New Roman"/>
        </w:rPr>
        <w:t>several</w:t>
      </w:r>
      <w:r>
        <w:rPr>
          <w:rFonts w:ascii="Times New Roman" w:eastAsia="Times New Roman" w:hAnsi="Times New Roman" w:cs="Times New Roman"/>
        </w:rPr>
        <w:t xml:space="preserve"> code f</w:t>
      </w:r>
      <w:r>
        <w:rPr>
          <w:rFonts w:ascii="Times New Roman" w:eastAsia="Times New Roman" w:hAnsi="Times New Roman" w:cs="Times New Roman"/>
        </w:rPr>
        <w:t xml:space="preserve">iles, with a minimum of one code file for each sensor, in addition to a few more for the movement of the rover. These files also had to be </w:t>
      </w:r>
      <w:r>
        <w:rPr>
          <w:rFonts w:ascii="Times New Roman" w:eastAsia="Times New Roman" w:hAnsi="Times New Roman" w:cs="Times New Roman"/>
        </w:rPr>
        <w:t>combined</w:t>
      </w:r>
      <w:r>
        <w:rPr>
          <w:rFonts w:ascii="Times New Roman" w:eastAsia="Times New Roman" w:hAnsi="Times New Roman" w:cs="Times New Roman"/>
        </w:rPr>
        <w:t>, as they would become functions that are called by a main code script. Furthermore, GitHub has an i</w:t>
      </w:r>
      <w:r>
        <w:rPr>
          <w:rFonts w:ascii="Times New Roman" w:eastAsia="Times New Roman" w:hAnsi="Times New Roman" w:cs="Times New Roman"/>
        </w:rPr>
        <w:t xml:space="preserve">ncredibly useful function where users can quickly access all the connected files in the project in </w:t>
      </w:r>
      <w:proofErr w:type="spellStart"/>
      <w:r>
        <w:rPr>
          <w:rFonts w:ascii="Times New Roman" w:eastAsia="Times New Roman" w:hAnsi="Times New Roman" w:cs="Times New Roman"/>
        </w:rPr>
        <w:t>VSCode</w:t>
      </w:r>
      <w:proofErr w:type="spellEnd"/>
      <w:r>
        <w:rPr>
          <w:rFonts w:ascii="Times New Roman" w:eastAsia="Times New Roman" w:hAnsi="Times New Roman" w:cs="Times New Roman"/>
        </w:rPr>
        <w:t xml:space="preserve">, through </w:t>
      </w:r>
      <w:r>
        <w:rPr>
          <w:rFonts w:ascii="Times New Roman" w:eastAsia="Times New Roman" w:hAnsi="Times New Roman" w:cs="Times New Roman"/>
        </w:rPr>
        <w:lastRenderedPageBreak/>
        <w:t xml:space="preserve">the GitHub desktop application. This saved us a significant amount of time and effort when accessing files and codes within the project. The </w:t>
      </w:r>
      <w:r>
        <w:rPr>
          <w:rFonts w:ascii="Times New Roman" w:eastAsia="Times New Roman" w:hAnsi="Times New Roman" w:cs="Times New Roman"/>
        </w:rPr>
        <w:t>link to our complete GitHub is attached in the Appendix.</w:t>
      </w:r>
    </w:p>
    <w:p w14:paraId="3FE4D19E" w14:textId="77777777" w:rsidR="00293D4C" w:rsidRDefault="00235EA7" w:rsidP="00293D4C">
      <w:pPr>
        <w:keepNext/>
      </w:pPr>
      <w:r>
        <w:rPr>
          <w:rFonts w:ascii="Times New Roman" w:eastAsia="Times New Roman" w:hAnsi="Times New Roman" w:cs="Times New Roman"/>
          <w:noProof/>
        </w:rPr>
        <w:drawing>
          <wp:inline distT="114300" distB="114300" distL="114300" distR="114300" wp14:anchorId="022127F6" wp14:editId="07777777">
            <wp:extent cx="5538788" cy="2420843"/>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538788" cy="2420843"/>
                    </a:xfrm>
                    <a:prstGeom prst="rect">
                      <a:avLst/>
                    </a:prstGeom>
                    <a:ln/>
                  </pic:spPr>
                </pic:pic>
              </a:graphicData>
            </a:graphic>
          </wp:inline>
        </w:drawing>
      </w:r>
    </w:p>
    <w:p w14:paraId="00000070" w14:textId="0BF9D0CD" w:rsidR="003E6828" w:rsidRDefault="00293D4C" w:rsidP="00293D4C">
      <w:pPr>
        <w:pStyle w:val="Caption"/>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1</w:t>
      </w:r>
      <w:r>
        <w:rPr>
          <w:rFonts w:ascii="Times New Roman" w:eastAsia="Times New Roman" w:hAnsi="Times New Roman" w:cs="Times New Roman"/>
        </w:rPr>
        <w:fldChar w:fldCharType="end"/>
      </w:r>
      <w:r>
        <w:t>-</w:t>
      </w:r>
      <w:proofErr w:type="spellStart"/>
      <w:r>
        <w:t>EEERover</w:t>
      </w:r>
      <w:proofErr w:type="spellEnd"/>
      <w:r>
        <w:t xml:space="preserve"> GitHub Repository</w:t>
      </w:r>
    </w:p>
    <w:p w14:paraId="00000071" w14:textId="77777777" w:rsidR="003E6828" w:rsidRDefault="003E6828">
      <w:pPr>
        <w:rPr>
          <w:rFonts w:ascii="Times New Roman" w:eastAsia="Times New Roman" w:hAnsi="Times New Roman" w:cs="Times New Roman"/>
        </w:rPr>
      </w:pPr>
    </w:p>
    <w:p w14:paraId="00000072" w14:textId="4E35871D"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In terms of the communication within the team, we mainly communicated through our WhatsApp group. This was convenient to </w:t>
      </w:r>
      <w:r>
        <w:rPr>
          <w:rFonts w:ascii="Times New Roman" w:eastAsia="Times New Roman" w:hAnsi="Times New Roman" w:cs="Times New Roman"/>
        </w:rPr>
        <w:t>use</w:t>
      </w:r>
      <w:r w:rsidR="004B2029">
        <w:rPr>
          <w:rFonts w:ascii="Times New Roman" w:eastAsia="Times New Roman" w:hAnsi="Times New Roman" w:cs="Times New Roman"/>
        </w:rPr>
        <w:t>,</w:t>
      </w:r>
      <w:r>
        <w:rPr>
          <w:rFonts w:ascii="Times New Roman" w:eastAsia="Times New Roman" w:hAnsi="Times New Roman" w:cs="Times New Roman"/>
        </w:rPr>
        <w:t xml:space="preserve"> and every member was able to easily plan ahead on our meeting times, as</w:t>
      </w:r>
      <w:r>
        <w:rPr>
          <w:rFonts w:ascii="Times New Roman" w:eastAsia="Times New Roman" w:hAnsi="Times New Roman" w:cs="Times New Roman"/>
        </w:rPr>
        <w:t xml:space="preserve"> well as bring up any issues or ideas that they have, when working on the project outside of the laboratory. We believe that the WhatsApp group was sufficient for our main form of communication throughout our project. </w:t>
      </w:r>
    </w:p>
    <w:p w14:paraId="00000073" w14:textId="77777777" w:rsidR="003E6828" w:rsidRDefault="003E6828">
      <w:pPr>
        <w:rPr>
          <w:rFonts w:ascii="Times New Roman" w:eastAsia="Times New Roman" w:hAnsi="Times New Roman" w:cs="Times New Roman"/>
        </w:rPr>
      </w:pPr>
    </w:p>
    <w:p w14:paraId="00000074" w14:textId="7C583D87"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1.</w:t>
      </w:r>
      <w:r w:rsidR="00235EA7">
        <w:rPr>
          <w:rFonts w:ascii="Times New Roman" w:eastAsia="Times New Roman" w:hAnsi="Times New Roman" w:cs="Times New Roman"/>
          <w:b/>
        </w:rPr>
        <w:t>c</w:t>
      </w:r>
      <w:r w:rsidR="00235EA7">
        <w:rPr>
          <w:rFonts w:ascii="Times New Roman" w:eastAsia="Times New Roman" w:hAnsi="Times New Roman" w:cs="Times New Roman"/>
          <w:b/>
        </w:rPr>
        <w:t xml:space="preserve">. Testing and </w:t>
      </w:r>
      <w:r>
        <w:rPr>
          <w:rFonts w:ascii="Times New Roman" w:eastAsia="Times New Roman" w:hAnsi="Times New Roman" w:cs="Times New Roman"/>
          <w:b/>
        </w:rPr>
        <w:t>Developing</w:t>
      </w:r>
    </w:p>
    <w:p w14:paraId="00000075" w14:textId="77777777" w:rsidR="003E6828" w:rsidRDefault="00235EA7" w:rsidP="00D6572E">
      <w:pPr>
        <w:spacing w:before="240" w:after="240"/>
        <w:jc w:val="both"/>
        <w:rPr>
          <w:rFonts w:ascii="Times New Roman" w:eastAsia="Times New Roman" w:hAnsi="Times New Roman" w:cs="Times New Roman"/>
        </w:rPr>
      </w:pPr>
      <w:r>
        <w:rPr>
          <w:rFonts w:ascii="Times New Roman" w:eastAsia="Times New Roman" w:hAnsi="Times New Roman" w:cs="Times New Roman"/>
        </w:rPr>
        <w:t>Technica</w:t>
      </w:r>
      <w:r>
        <w:rPr>
          <w:rFonts w:ascii="Times New Roman" w:eastAsia="Times New Roman" w:hAnsi="Times New Roman" w:cs="Times New Roman"/>
        </w:rPr>
        <w:t>l experiments and design adjustments were primarily conducted in the electrical laboratory. This controlled environment offered optimal conditions for accurate measurements and precise observations. The laboratory was equipped with a comprehensive range of</w:t>
      </w:r>
      <w:r>
        <w:rPr>
          <w:rFonts w:ascii="Times New Roman" w:eastAsia="Times New Roman" w:hAnsi="Times New Roman" w:cs="Times New Roman"/>
        </w:rPr>
        <w:t xml:space="preserve"> apparatus, all readily available for utilisation during the experimentation phase. The following equipment was provided for usage at no cost:</w:t>
      </w:r>
    </w:p>
    <w:p w14:paraId="00000076" w14:textId="77777777" w:rsidR="003E6828" w:rsidRDefault="00235EA7" w:rsidP="00D6572E">
      <w:pPr>
        <w:spacing w:before="240" w:after="240"/>
        <w:jc w:val="both"/>
        <w:rPr>
          <w:rFonts w:ascii="Times New Roman" w:eastAsia="Times New Roman" w:hAnsi="Times New Roman" w:cs="Times New Roman"/>
        </w:rPr>
      </w:pPr>
      <w:r w:rsidRPr="00D6572E">
        <w:rPr>
          <w:rFonts w:ascii="Times New Roman" w:eastAsia="Times New Roman" w:hAnsi="Times New Roman" w:cs="Times New Roman"/>
          <w:b/>
        </w:rPr>
        <w:t>Oscilloscopes:</w:t>
      </w:r>
      <w:r>
        <w:rPr>
          <w:rFonts w:ascii="Times New Roman" w:eastAsia="Times New Roman" w:hAnsi="Times New Roman" w:cs="Times New Roman"/>
        </w:rPr>
        <w:t xml:space="preserve"> High-performance oscilloscopes were available to capture and analyse electrical waveforms, ensuring precise measurement of voltage, current, and frequency. This was used for measuring the time between pulses of infrared radiation, which is used in compari</w:t>
      </w:r>
      <w:r>
        <w:rPr>
          <w:rFonts w:ascii="Times New Roman" w:eastAsia="Times New Roman" w:hAnsi="Times New Roman" w:cs="Times New Roman"/>
        </w:rPr>
        <w:t xml:space="preserve">son with the Arduino program for error corrections and the identification for possible improvements. </w:t>
      </w:r>
    </w:p>
    <w:p w14:paraId="00000077" w14:textId="77777777" w:rsidR="003E6828" w:rsidRDefault="00235EA7" w:rsidP="00D6572E">
      <w:pPr>
        <w:spacing w:before="240" w:after="240"/>
        <w:jc w:val="both"/>
        <w:rPr>
          <w:rFonts w:ascii="Times New Roman" w:eastAsia="Times New Roman" w:hAnsi="Times New Roman" w:cs="Times New Roman"/>
        </w:rPr>
      </w:pPr>
      <w:r w:rsidRPr="00D6572E">
        <w:rPr>
          <w:rFonts w:ascii="Times New Roman" w:eastAsia="Times New Roman" w:hAnsi="Times New Roman" w:cs="Times New Roman"/>
          <w:b/>
        </w:rPr>
        <w:t>Function Generators:</w:t>
      </w:r>
      <w:r>
        <w:rPr>
          <w:rFonts w:ascii="Times New Roman" w:eastAsia="Times New Roman" w:hAnsi="Times New Roman" w:cs="Times New Roman"/>
        </w:rPr>
        <w:t xml:space="preserve"> Versatile function generators facilitated the generation of various waveforms, enabling the simulation and testing of different elect</w:t>
      </w:r>
      <w:r>
        <w:rPr>
          <w:rFonts w:ascii="Times New Roman" w:eastAsia="Times New Roman" w:hAnsi="Times New Roman" w:cs="Times New Roman"/>
        </w:rPr>
        <w:t>rical signals. This was used to inject test signals into analogue circuitry at the frequency of the radio signals from the aliens for determining the name. Frequency was adjusted each time for checking the filtering properties of the circuitry.</w:t>
      </w:r>
    </w:p>
    <w:p w14:paraId="00000078" w14:textId="77777777" w:rsidR="003E6828" w:rsidRDefault="00235EA7" w:rsidP="00D6572E">
      <w:pPr>
        <w:spacing w:before="240" w:after="240"/>
        <w:jc w:val="both"/>
        <w:rPr>
          <w:rFonts w:ascii="Times New Roman" w:eastAsia="Times New Roman" w:hAnsi="Times New Roman" w:cs="Times New Roman"/>
        </w:rPr>
      </w:pPr>
      <w:r w:rsidRPr="00D6572E">
        <w:rPr>
          <w:rFonts w:ascii="Times New Roman" w:eastAsia="Times New Roman" w:hAnsi="Times New Roman" w:cs="Times New Roman"/>
          <w:b/>
        </w:rPr>
        <w:t>Power Suppl</w:t>
      </w:r>
      <w:r w:rsidRPr="00D6572E">
        <w:rPr>
          <w:rFonts w:ascii="Times New Roman" w:eastAsia="Times New Roman" w:hAnsi="Times New Roman" w:cs="Times New Roman"/>
          <w:b/>
        </w:rPr>
        <w:t>ies:</w:t>
      </w:r>
      <w:r>
        <w:rPr>
          <w:rFonts w:ascii="Times New Roman" w:eastAsia="Times New Roman" w:hAnsi="Times New Roman" w:cs="Times New Roman"/>
        </w:rPr>
        <w:t xml:space="preserve"> Stable and adjustable power supplies were at hand to provide reliable electrical power for the components under investigation, ensuring consistent and controlled operating conditions. Rather than dissipating power from the battery of the rover, A 5V D</w:t>
      </w:r>
      <w:r>
        <w:rPr>
          <w:rFonts w:ascii="Times New Roman" w:eastAsia="Times New Roman" w:hAnsi="Times New Roman" w:cs="Times New Roman"/>
        </w:rPr>
        <w:t>C power supply was used for electrical components such as the power rails of the Op-Amp.</w:t>
      </w:r>
    </w:p>
    <w:p w14:paraId="00000079" w14:textId="77777777" w:rsidR="003E6828" w:rsidRDefault="00235EA7" w:rsidP="00D6572E">
      <w:pPr>
        <w:spacing w:before="240" w:after="240"/>
        <w:jc w:val="both"/>
        <w:rPr>
          <w:rFonts w:ascii="Times New Roman" w:eastAsia="Times New Roman" w:hAnsi="Times New Roman" w:cs="Times New Roman"/>
        </w:rPr>
      </w:pPr>
      <w:proofErr w:type="spellStart"/>
      <w:r w:rsidRPr="00D6572E">
        <w:rPr>
          <w:rFonts w:ascii="Times New Roman" w:eastAsia="Times New Roman" w:hAnsi="Times New Roman" w:cs="Times New Roman"/>
          <w:b/>
        </w:rPr>
        <w:lastRenderedPageBreak/>
        <w:t>Multimeters</w:t>
      </w:r>
      <w:proofErr w:type="spellEnd"/>
      <w:r w:rsidRPr="00D6572E">
        <w:rPr>
          <w:rFonts w:ascii="Times New Roman" w:eastAsia="Times New Roman" w:hAnsi="Times New Roman" w:cs="Times New Roman"/>
          <w:b/>
        </w:rPr>
        <w:t>:</w:t>
      </w:r>
      <w:r>
        <w:rPr>
          <w:rFonts w:ascii="Times New Roman" w:eastAsia="Times New Roman" w:hAnsi="Times New Roman" w:cs="Times New Roman"/>
        </w:rPr>
        <w:t xml:space="preserve"> Accurate </w:t>
      </w:r>
      <w:proofErr w:type="spellStart"/>
      <w:r>
        <w:rPr>
          <w:rFonts w:ascii="Times New Roman" w:eastAsia="Times New Roman" w:hAnsi="Times New Roman" w:cs="Times New Roman"/>
        </w:rPr>
        <w:t>multimeters</w:t>
      </w:r>
      <w:proofErr w:type="spellEnd"/>
      <w:r>
        <w:rPr>
          <w:rFonts w:ascii="Times New Roman" w:eastAsia="Times New Roman" w:hAnsi="Times New Roman" w:cs="Times New Roman"/>
        </w:rPr>
        <w:t xml:space="preserve"> were accessible for measuring voltage, current, resistance, and other electrical parameters with high precision. </w:t>
      </w:r>
      <w:proofErr w:type="spellStart"/>
      <w:r>
        <w:rPr>
          <w:rFonts w:ascii="Times New Roman" w:eastAsia="Times New Roman" w:hAnsi="Times New Roman" w:cs="Times New Roman"/>
        </w:rPr>
        <w:t>Multimeters</w:t>
      </w:r>
      <w:proofErr w:type="spellEnd"/>
      <w:r>
        <w:rPr>
          <w:rFonts w:ascii="Times New Roman" w:eastAsia="Times New Roman" w:hAnsi="Times New Roman" w:cs="Times New Roman"/>
        </w:rPr>
        <w:t xml:space="preserve"> were als</w:t>
      </w:r>
      <w:r>
        <w:rPr>
          <w:rFonts w:ascii="Times New Roman" w:eastAsia="Times New Roman" w:hAnsi="Times New Roman" w:cs="Times New Roman"/>
        </w:rPr>
        <w:t>o used for continuity corrections for the motor driver module in case soldering was poorly applied to the printed circuit board (PCB).</w:t>
      </w:r>
    </w:p>
    <w:p w14:paraId="0000007A" w14:textId="77777777" w:rsidR="003E6828" w:rsidRDefault="00235EA7" w:rsidP="00D6572E">
      <w:pPr>
        <w:spacing w:before="240" w:after="240"/>
        <w:jc w:val="both"/>
        <w:rPr>
          <w:rFonts w:ascii="Times New Roman" w:eastAsia="Times New Roman" w:hAnsi="Times New Roman" w:cs="Times New Roman"/>
        </w:rPr>
      </w:pPr>
      <w:r w:rsidRPr="00D6572E">
        <w:rPr>
          <w:rFonts w:ascii="Times New Roman" w:eastAsia="Times New Roman" w:hAnsi="Times New Roman" w:cs="Times New Roman"/>
          <w:b/>
        </w:rPr>
        <w:t>Signal Generators:</w:t>
      </w:r>
      <w:r>
        <w:rPr>
          <w:rFonts w:ascii="Times New Roman" w:eastAsia="Times New Roman" w:hAnsi="Times New Roman" w:cs="Times New Roman"/>
        </w:rPr>
        <w:t xml:space="preserve"> Signal generators with adjustable frequency and amplitude allowed for the generation of specific signa</w:t>
      </w:r>
      <w:r>
        <w:rPr>
          <w:rFonts w:ascii="Times New Roman" w:eastAsia="Times New Roman" w:hAnsi="Times New Roman" w:cs="Times New Roman"/>
        </w:rPr>
        <w:t>ls required for experimental purposes, ensuring accurate testing and analysis of age and name detection.</w:t>
      </w:r>
    </w:p>
    <w:p w14:paraId="0000007B" w14:textId="162DB49A" w:rsidR="003E6828" w:rsidRDefault="00235EA7" w:rsidP="00D6572E">
      <w:pPr>
        <w:spacing w:before="240" w:after="240"/>
        <w:jc w:val="both"/>
        <w:rPr>
          <w:rFonts w:ascii="Times New Roman" w:eastAsia="Times New Roman" w:hAnsi="Times New Roman" w:cs="Times New Roman"/>
        </w:rPr>
      </w:pPr>
      <w:commentRangeStart w:id="3"/>
      <w:r w:rsidRPr="00D6572E">
        <w:rPr>
          <w:rFonts w:ascii="Times New Roman" w:eastAsia="Times New Roman" w:hAnsi="Times New Roman" w:cs="Times New Roman"/>
          <w:b/>
        </w:rPr>
        <w:t>Prototyping Boards:</w:t>
      </w:r>
      <w:commentRangeEnd w:id="3"/>
      <w:r w:rsidRPr="00D6572E">
        <w:rPr>
          <w:b/>
        </w:rPr>
        <w:commentReference w:id="3"/>
      </w:r>
      <w:r>
        <w:rPr>
          <w:rFonts w:ascii="Times New Roman" w:eastAsia="Times New Roman" w:hAnsi="Times New Roman" w:cs="Times New Roman"/>
        </w:rPr>
        <w:t xml:space="preserve"> Free bread boards equipped with solderless connections provided a convenient platform for constructing and testing circuit proto</w:t>
      </w:r>
      <w:r>
        <w:rPr>
          <w:rFonts w:ascii="Times New Roman" w:eastAsia="Times New Roman" w:hAnsi="Times New Roman" w:cs="Times New Roman"/>
        </w:rPr>
        <w:t>types, allowing for quick iterations and modifications, such as the envelope detector using a precision half wave rectifier and testing the output waveform coming from a test signal. Before confirming any circuit design, it was tested on breadboards to ens</w:t>
      </w:r>
      <w:r>
        <w:rPr>
          <w:rFonts w:ascii="Times New Roman" w:eastAsia="Times New Roman" w:hAnsi="Times New Roman" w:cs="Times New Roman"/>
        </w:rPr>
        <w:t xml:space="preserve">ure reliable and accurate results and only then they were placed on the stripboard where all </w:t>
      </w:r>
      <w:r w:rsidR="004B2029">
        <w:rPr>
          <w:rFonts w:ascii="Times New Roman" w:eastAsia="Times New Roman" w:hAnsi="Times New Roman" w:cs="Times New Roman"/>
        </w:rPr>
        <w:t>circuitries</w:t>
      </w:r>
      <w:r>
        <w:rPr>
          <w:rFonts w:ascii="Times New Roman" w:eastAsia="Times New Roman" w:hAnsi="Times New Roman" w:cs="Times New Roman"/>
        </w:rPr>
        <w:t xml:space="preserve"> will be placed.</w:t>
      </w:r>
    </w:p>
    <w:p w14:paraId="0000007C" w14:textId="4CDF4F4B" w:rsidR="003E6828" w:rsidRDefault="00235EA7" w:rsidP="00D6572E">
      <w:pPr>
        <w:spacing w:before="240" w:after="240"/>
        <w:jc w:val="both"/>
        <w:rPr>
          <w:rFonts w:ascii="Times New Roman" w:eastAsia="Times New Roman" w:hAnsi="Times New Roman" w:cs="Times New Roman"/>
        </w:rPr>
      </w:pPr>
      <w:r>
        <w:rPr>
          <w:rFonts w:ascii="Times New Roman" w:eastAsia="Times New Roman" w:hAnsi="Times New Roman" w:cs="Times New Roman"/>
        </w:rPr>
        <w:t>These well-maintained laboratory resources played a crucial role in facilitating rigorous experimentation and meticulous design refinemen</w:t>
      </w:r>
      <w:r>
        <w:rPr>
          <w:rFonts w:ascii="Times New Roman" w:eastAsia="Times New Roman" w:hAnsi="Times New Roman" w:cs="Times New Roman"/>
        </w:rPr>
        <w:t xml:space="preserve">ts, ensuring reliable and reproducible results throughout the research </w:t>
      </w:r>
      <w:r>
        <w:rPr>
          <w:rFonts w:ascii="Times New Roman" w:eastAsia="Times New Roman" w:hAnsi="Times New Roman" w:cs="Times New Roman"/>
        </w:rPr>
        <w:t>process</w:t>
      </w:r>
      <w:r w:rsidR="004B2029">
        <w:rPr>
          <w:rFonts w:ascii="Times New Roman" w:eastAsia="Times New Roman" w:hAnsi="Times New Roman" w:cs="Times New Roman"/>
        </w:rPr>
        <w:t>.</w:t>
      </w:r>
    </w:p>
    <w:p w14:paraId="0000007D" w14:textId="45474826"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1.</w:t>
      </w:r>
      <w:r w:rsidR="00235EA7">
        <w:rPr>
          <w:rFonts w:ascii="Times New Roman" w:eastAsia="Times New Roman" w:hAnsi="Times New Roman" w:cs="Times New Roman"/>
          <w:b/>
        </w:rPr>
        <w:t>d</w:t>
      </w:r>
      <w:r w:rsidR="00235EA7">
        <w:rPr>
          <w:rFonts w:ascii="Times New Roman" w:eastAsia="Times New Roman" w:hAnsi="Times New Roman" w:cs="Times New Roman"/>
          <w:b/>
        </w:rPr>
        <w:t>. Experimental Techniques and Methods</w:t>
      </w:r>
    </w:p>
    <w:p w14:paraId="0000007E" w14:textId="77777777" w:rsidR="003E6828" w:rsidRDefault="003E6828">
      <w:pPr>
        <w:rPr>
          <w:rFonts w:ascii="Times New Roman" w:eastAsia="Times New Roman" w:hAnsi="Times New Roman" w:cs="Times New Roman"/>
        </w:rPr>
      </w:pPr>
    </w:p>
    <w:p w14:paraId="0000007F"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Throughout the project period we usually put the new circuit components through several development stages before implementing it into </w:t>
      </w:r>
      <w:r>
        <w:rPr>
          <w:rFonts w:ascii="Times New Roman" w:eastAsia="Times New Roman" w:hAnsi="Times New Roman" w:cs="Times New Roman"/>
        </w:rPr>
        <w:t>the final board. Once the sensor circuit is mounted onto the board it’ll undergo:</w:t>
      </w:r>
    </w:p>
    <w:p w14:paraId="00000080" w14:textId="77777777" w:rsidR="003E6828" w:rsidRDefault="003E6828" w:rsidP="00D6572E">
      <w:pPr>
        <w:jc w:val="both"/>
        <w:rPr>
          <w:rFonts w:ascii="Times New Roman" w:eastAsia="Times New Roman" w:hAnsi="Times New Roman" w:cs="Times New Roman"/>
        </w:rPr>
      </w:pPr>
    </w:p>
    <w:p w14:paraId="00000081" w14:textId="77777777" w:rsidR="003E6828" w:rsidRPr="00D6572E" w:rsidRDefault="00235EA7" w:rsidP="00D6572E">
      <w:pPr>
        <w:jc w:val="both"/>
        <w:rPr>
          <w:rFonts w:ascii="Times New Roman" w:eastAsia="Times New Roman" w:hAnsi="Times New Roman" w:cs="Times New Roman"/>
          <w:b/>
        </w:rPr>
      </w:pPr>
      <w:r>
        <w:rPr>
          <w:rFonts w:ascii="Times New Roman" w:eastAsia="Times New Roman" w:hAnsi="Times New Roman" w:cs="Times New Roman"/>
        </w:rPr>
        <w:tab/>
      </w:r>
      <w:r w:rsidRPr="00D6572E">
        <w:rPr>
          <w:rFonts w:ascii="Times New Roman" w:eastAsia="Times New Roman" w:hAnsi="Times New Roman" w:cs="Times New Roman"/>
          <w:b/>
        </w:rPr>
        <w:t>1.  Quiescent power consumption check:</w:t>
      </w:r>
    </w:p>
    <w:p w14:paraId="00000082" w14:textId="6587DAD3"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Power supplies are connected to the </w:t>
      </w:r>
      <w:r>
        <w:rPr>
          <w:rFonts w:ascii="Times New Roman" w:eastAsia="Times New Roman" w:hAnsi="Times New Roman" w:cs="Times New Roman"/>
        </w:rPr>
        <w:t>circuit</w:t>
      </w:r>
      <w:r w:rsidR="004B2029">
        <w:rPr>
          <w:rFonts w:ascii="Times New Roman" w:eastAsia="Times New Roman" w:hAnsi="Times New Roman" w:cs="Times New Roman"/>
        </w:rPr>
        <w:t>,</w:t>
      </w:r>
      <w:r>
        <w:rPr>
          <w:rFonts w:ascii="Times New Roman" w:eastAsia="Times New Roman" w:hAnsi="Times New Roman" w:cs="Times New Roman"/>
        </w:rPr>
        <w:t xml:space="preserve"> and we’ll analyse the output voltage and temperature increase of the circuit </w:t>
      </w:r>
      <w:r>
        <w:rPr>
          <w:rFonts w:ascii="Times New Roman" w:eastAsia="Times New Roman" w:hAnsi="Times New Roman" w:cs="Times New Roman"/>
        </w:rPr>
        <w:t>to</w:t>
      </w:r>
      <w:r>
        <w:rPr>
          <w:rFonts w:ascii="Times New Roman" w:eastAsia="Times New Roman" w:hAnsi="Times New Roman" w:cs="Times New Roman"/>
        </w:rPr>
        <w:t xml:space="preserve"> </w:t>
      </w:r>
      <w:r>
        <w:rPr>
          <w:rFonts w:ascii="Times New Roman" w:eastAsia="Times New Roman" w:hAnsi="Times New Roman" w:cs="Times New Roman"/>
        </w:rPr>
        <w:t>estimate the energy consumption. This will help avoid us using circuits which will discharge batteries without being active for detection.</w:t>
      </w:r>
      <w:r>
        <w:rPr>
          <w:rFonts w:ascii="Times New Roman" w:eastAsia="Times New Roman" w:hAnsi="Times New Roman" w:cs="Times New Roman"/>
        </w:rPr>
        <w:tab/>
      </w:r>
    </w:p>
    <w:p w14:paraId="00000083" w14:textId="77777777" w:rsidR="003E6828" w:rsidRDefault="003E6828" w:rsidP="00D6572E">
      <w:pPr>
        <w:jc w:val="both"/>
        <w:rPr>
          <w:rFonts w:ascii="Times New Roman" w:eastAsia="Times New Roman" w:hAnsi="Times New Roman" w:cs="Times New Roman"/>
        </w:rPr>
      </w:pPr>
    </w:p>
    <w:p w14:paraId="00000084" w14:textId="77777777" w:rsidR="003E6828" w:rsidRPr="00D6572E" w:rsidRDefault="00235EA7" w:rsidP="00D6572E">
      <w:pPr>
        <w:jc w:val="both"/>
        <w:rPr>
          <w:rFonts w:ascii="Times New Roman" w:eastAsia="Times New Roman" w:hAnsi="Times New Roman" w:cs="Times New Roman"/>
          <w:b/>
        </w:rPr>
      </w:pPr>
      <w:r>
        <w:rPr>
          <w:rFonts w:ascii="Times New Roman" w:eastAsia="Times New Roman" w:hAnsi="Times New Roman" w:cs="Times New Roman"/>
        </w:rPr>
        <w:tab/>
      </w:r>
      <w:r w:rsidRPr="00D6572E">
        <w:rPr>
          <w:rFonts w:ascii="Times New Roman" w:eastAsia="Times New Roman" w:hAnsi="Times New Roman" w:cs="Times New Roman"/>
          <w:b/>
        </w:rPr>
        <w:t>2.  Pre-amplification signal analysis:</w:t>
      </w:r>
    </w:p>
    <w:p w14:paraId="00000085" w14:textId="081FF38F"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The aim of the sensor is to detect the incoming signals and the response is then shown through the oscilloscope. This helps determine the type </w:t>
      </w:r>
      <w:r>
        <w:rPr>
          <w:rFonts w:ascii="Times New Roman" w:eastAsia="Times New Roman" w:hAnsi="Times New Roman" w:cs="Times New Roman"/>
        </w:rPr>
        <w:t xml:space="preserve">of </w:t>
      </w:r>
      <w:r>
        <w:rPr>
          <w:rFonts w:ascii="Times New Roman" w:eastAsia="Times New Roman" w:hAnsi="Times New Roman" w:cs="Times New Roman"/>
        </w:rPr>
        <w:t>amplification</w:t>
      </w:r>
      <w:r>
        <w:rPr>
          <w:rFonts w:ascii="Times New Roman" w:eastAsia="Times New Roman" w:hAnsi="Times New Roman" w:cs="Times New Roman"/>
        </w:rPr>
        <w:t xml:space="preserve"> to use (comparator, inverting/non-inverting amplifier, Schmitt trigger) as well as the relative</w:t>
      </w:r>
      <w:r>
        <w:rPr>
          <w:rFonts w:ascii="Times New Roman" w:eastAsia="Times New Roman" w:hAnsi="Times New Roman" w:cs="Times New Roman"/>
        </w:rPr>
        <w:t xml:space="preserve"> gain threshold. Noise effects are also considered and recorded for innovative ideas to improve the previous trials.</w:t>
      </w:r>
    </w:p>
    <w:p w14:paraId="00000086" w14:textId="77777777" w:rsidR="003E6828" w:rsidRDefault="003E6828" w:rsidP="00D6572E">
      <w:pPr>
        <w:jc w:val="both"/>
        <w:rPr>
          <w:rFonts w:ascii="Times New Roman" w:eastAsia="Times New Roman" w:hAnsi="Times New Roman" w:cs="Times New Roman"/>
        </w:rPr>
      </w:pPr>
    </w:p>
    <w:p w14:paraId="00000087" w14:textId="77777777" w:rsidR="003E6828" w:rsidRPr="00D6572E" w:rsidRDefault="00235EA7" w:rsidP="00D6572E">
      <w:pPr>
        <w:jc w:val="both"/>
        <w:rPr>
          <w:rFonts w:ascii="Times New Roman" w:eastAsia="Times New Roman" w:hAnsi="Times New Roman" w:cs="Times New Roman"/>
          <w:b/>
        </w:rPr>
      </w:pPr>
      <w:r>
        <w:rPr>
          <w:rFonts w:ascii="Times New Roman" w:eastAsia="Times New Roman" w:hAnsi="Times New Roman" w:cs="Times New Roman"/>
        </w:rPr>
        <w:tab/>
      </w:r>
      <w:r w:rsidRPr="00D6572E">
        <w:rPr>
          <w:rFonts w:ascii="Times New Roman" w:eastAsia="Times New Roman" w:hAnsi="Times New Roman" w:cs="Times New Roman"/>
          <w:b/>
        </w:rPr>
        <w:t>3. Reliability estimation:</w:t>
      </w:r>
    </w:p>
    <w:p w14:paraId="00000088" w14:textId="4299FABD"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As mentioned before, we </w:t>
      </w:r>
      <w:r w:rsidR="004B2029">
        <w:rPr>
          <w:rFonts w:ascii="Times New Roman" w:eastAsia="Times New Roman" w:hAnsi="Times New Roman" w:cs="Times New Roman"/>
        </w:rPr>
        <w:t>must</w:t>
      </w:r>
      <w:r>
        <w:rPr>
          <w:rFonts w:ascii="Times New Roman" w:eastAsia="Times New Roman" w:hAnsi="Times New Roman" w:cs="Times New Roman"/>
        </w:rPr>
        <w:t xml:space="preserve"> consider the noise signals that are also directed to the sensor and the respon</w:t>
      </w:r>
      <w:r>
        <w:rPr>
          <w:rFonts w:ascii="Times New Roman" w:eastAsia="Times New Roman" w:hAnsi="Times New Roman" w:cs="Times New Roman"/>
        </w:rPr>
        <w:t xml:space="preserve">se will then be recorded. We also had to consider taking action if the sensor’s output is too close to the original </w:t>
      </w:r>
      <w:r w:rsidR="004B2029">
        <w:rPr>
          <w:rFonts w:ascii="Times New Roman" w:eastAsia="Times New Roman" w:hAnsi="Times New Roman" w:cs="Times New Roman"/>
        </w:rPr>
        <w:t>signals</w:t>
      </w:r>
      <w:r>
        <w:rPr>
          <w:rFonts w:ascii="Times New Roman" w:eastAsia="Times New Roman" w:hAnsi="Times New Roman" w:cs="Times New Roman"/>
        </w:rPr>
        <w:t xml:space="preserve"> as this may result in imprecise or false positive detection.</w:t>
      </w:r>
    </w:p>
    <w:p w14:paraId="00000089" w14:textId="77777777" w:rsidR="003E6828" w:rsidRDefault="003E6828" w:rsidP="00D6572E">
      <w:pPr>
        <w:jc w:val="both"/>
        <w:rPr>
          <w:rFonts w:ascii="Times New Roman" w:eastAsia="Times New Roman" w:hAnsi="Times New Roman" w:cs="Times New Roman"/>
        </w:rPr>
      </w:pPr>
    </w:p>
    <w:p w14:paraId="0000008A" w14:textId="77777777" w:rsidR="003E6828" w:rsidRPr="00D6572E" w:rsidRDefault="00235EA7" w:rsidP="00D6572E">
      <w:pPr>
        <w:jc w:val="both"/>
        <w:rPr>
          <w:rFonts w:ascii="Times New Roman" w:eastAsia="Times New Roman" w:hAnsi="Times New Roman" w:cs="Times New Roman"/>
          <w:b/>
        </w:rPr>
      </w:pPr>
      <w:r>
        <w:rPr>
          <w:rFonts w:ascii="Times New Roman" w:eastAsia="Times New Roman" w:hAnsi="Times New Roman" w:cs="Times New Roman"/>
        </w:rPr>
        <w:tab/>
      </w:r>
      <w:r w:rsidRPr="00D6572E">
        <w:rPr>
          <w:rFonts w:ascii="Times New Roman" w:eastAsia="Times New Roman" w:hAnsi="Times New Roman" w:cs="Times New Roman"/>
          <w:b/>
        </w:rPr>
        <w:t>4. Signal Amplification:</w:t>
      </w:r>
    </w:p>
    <w:p w14:paraId="0000008B" w14:textId="3E5D0DD1" w:rsidR="003E6828" w:rsidRDefault="00235EA7" w:rsidP="00D6572E">
      <w:pPr>
        <w:jc w:val="both"/>
        <w:rPr>
          <w:rFonts w:ascii="Times New Roman" w:eastAsia="Times New Roman" w:hAnsi="Times New Roman" w:cs="Times New Roman"/>
          <w:u w:val="single"/>
        </w:rPr>
      </w:pPr>
      <w:r>
        <w:rPr>
          <w:rFonts w:ascii="Times New Roman" w:eastAsia="Times New Roman" w:hAnsi="Times New Roman" w:cs="Times New Roman"/>
        </w:rPr>
        <w:t>After considering the outcome of the previo</w:t>
      </w:r>
      <w:r>
        <w:rPr>
          <w:rFonts w:ascii="Times New Roman" w:eastAsia="Times New Roman" w:hAnsi="Times New Roman" w:cs="Times New Roman"/>
        </w:rPr>
        <w:t xml:space="preserve">us sections, the signal is amplified and fed to the Arduino board to confirm the </w:t>
      </w:r>
      <w:r>
        <w:rPr>
          <w:rFonts w:ascii="Times New Roman" w:eastAsia="Times New Roman" w:hAnsi="Times New Roman" w:cs="Times New Roman"/>
        </w:rPr>
        <w:t>detection.</w:t>
      </w:r>
      <w:r w:rsidR="00F252EC">
        <w:rPr>
          <w:rFonts w:ascii="Times New Roman" w:eastAsia="Times New Roman" w:hAnsi="Times New Roman" w:cs="Times New Roman"/>
        </w:rPr>
        <w:t xml:space="preserve"> </w:t>
      </w:r>
      <w:r>
        <w:rPr>
          <w:rFonts w:ascii="Times New Roman" w:eastAsia="Times New Roman" w:hAnsi="Times New Roman" w:cs="Times New Roman"/>
        </w:rPr>
        <w:t>This</w:t>
      </w:r>
      <w:r>
        <w:rPr>
          <w:rFonts w:ascii="Times New Roman" w:eastAsia="Times New Roman" w:hAnsi="Times New Roman" w:cs="Times New Roman"/>
        </w:rPr>
        <w:t xml:space="preserve"> can improve the distance over which the signal can be read from and avoid stalls in the movements of the rover by getting too close to potential obstacles and a</w:t>
      </w:r>
      <w:r>
        <w:rPr>
          <w:rFonts w:ascii="Times New Roman" w:eastAsia="Times New Roman" w:hAnsi="Times New Roman" w:cs="Times New Roman"/>
        </w:rPr>
        <w:t xml:space="preserve">lso amplification may be done for readings to be easily read from the </w:t>
      </w:r>
      <w:r>
        <w:rPr>
          <w:rFonts w:ascii="Times New Roman" w:eastAsia="Times New Roman" w:hAnsi="Times New Roman" w:cs="Times New Roman"/>
        </w:rPr>
        <w:t xml:space="preserve">oscilloscope </w:t>
      </w:r>
      <w:r>
        <w:rPr>
          <w:rFonts w:ascii="Times New Roman" w:eastAsia="Times New Roman" w:hAnsi="Times New Roman" w:cs="Times New Roman"/>
        </w:rPr>
        <w:t>to</w:t>
      </w:r>
      <w:r>
        <w:rPr>
          <w:rFonts w:ascii="Times New Roman" w:eastAsia="Times New Roman" w:hAnsi="Times New Roman" w:cs="Times New Roman"/>
        </w:rPr>
        <w:t xml:space="preserve"> interpret and use in programs.</w:t>
      </w:r>
    </w:p>
    <w:p w14:paraId="0000008C" w14:textId="77777777" w:rsidR="003E6828" w:rsidRDefault="003E6828">
      <w:pPr>
        <w:rPr>
          <w:rFonts w:ascii="Times New Roman" w:eastAsia="Times New Roman" w:hAnsi="Times New Roman" w:cs="Times New Roman"/>
          <w:u w:val="single"/>
        </w:rPr>
      </w:pPr>
    </w:p>
    <w:p w14:paraId="0000008D" w14:textId="3B3AADB6" w:rsidR="003E6828" w:rsidRPr="00D6572E"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sidRPr="00D6572E">
        <w:rPr>
          <w:rFonts w:ascii="Times New Roman" w:eastAsia="Times New Roman" w:hAnsi="Times New Roman" w:cs="Times New Roman"/>
          <w:b/>
        </w:rPr>
        <w:t>2. Design Criteria</w:t>
      </w:r>
    </w:p>
    <w:p w14:paraId="0000008E" w14:textId="77777777" w:rsidR="003E6828" w:rsidRDefault="003E6828">
      <w:pPr>
        <w:rPr>
          <w:rFonts w:ascii="Times New Roman" w:eastAsia="Times New Roman" w:hAnsi="Times New Roman" w:cs="Times New Roman"/>
          <w:b/>
          <w:u w:val="single"/>
        </w:rPr>
      </w:pPr>
    </w:p>
    <w:p w14:paraId="0000008F"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Within the first two weeks of the project, our group came together numerous times to establish specific specification</w:t>
      </w:r>
      <w:r>
        <w:rPr>
          <w:rFonts w:ascii="Times New Roman" w:eastAsia="Times New Roman" w:hAnsi="Times New Roman" w:cs="Times New Roman"/>
        </w:rPr>
        <w:t xml:space="preserve">s and requirements for our rover, which gave us a clearer understanding on the appearance and functionality of our final rover. </w:t>
      </w:r>
    </w:p>
    <w:p w14:paraId="00000090" w14:textId="77777777" w:rsidR="003E6828" w:rsidRDefault="003E6828">
      <w:pPr>
        <w:rPr>
          <w:rFonts w:ascii="Times New Roman" w:eastAsia="Times New Roman" w:hAnsi="Times New Roman" w:cs="Times New Roman"/>
        </w:rPr>
      </w:pPr>
    </w:p>
    <w:p w14:paraId="00000091" w14:textId="67D1F64B"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2.</w:t>
      </w:r>
      <w:r w:rsidR="00235EA7">
        <w:rPr>
          <w:rFonts w:ascii="Times New Roman" w:eastAsia="Times New Roman" w:hAnsi="Times New Roman" w:cs="Times New Roman"/>
          <w:b/>
        </w:rPr>
        <w:t>a</w:t>
      </w:r>
      <w:r w:rsidR="00235EA7">
        <w:rPr>
          <w:rFonts w:ascii="Times New Roman" w:eastAsia="Times New Roman" w:hAnsi="Times New Roman" w:cs="Times New Roman"/>
          <w:b/>
        </w:rPr>
        <w:t xml:space="preserve">. Product Design Specifications (PDS): </w:t>
      </w:r>
      <w:r>
        <w:rPr>
          <w:rFonts w:ascii="Times New Roman" w:eastAsia="Times New Roman" w:hAnsi="Times New Roman" w:cs="Times New Roman"/>
          <w:b/>
        </w:rPr>
        <w:t>Customer Requirements</w:t>
      </w:r>
    </w:p>
    <w:p w14:paraId="00000092" w14:textId="77777777" w:rsidR="003E6828" w:rsidRDefault="003E6828" w:rsidP="00D6572E">
      <w:pPr>
        <w:jc w:val="both"/>
        <w:rPr>
          <w:rFonts w:ascii="Times New Roman" w:eastAsia="Times New Roman" w:hAnsi="Times New Roman" w:cs="Times New Roman"/>
          <w:b/>
        </w:rPr>
      </w:pPr>
    </w:p>
    <w:p w14:paraId="00000093"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After attending the workshop on Product Design Specifications</w:t>
      </w:r>
      <w:r>
        <w:rPr>
          <w:rFonts w:ascii="Times New Roman" w:eastAsia="Times New Roman" w:hAnsi="Times New Roman" w:cs="Times New Roman"/>
        </w:rPr>
        <w:t>, we decided to mirror the methodology of most startup companies by creating our own unique list of Product Design Specifications for our rover. While the full list is shown in the Appendix, there were 6 individual specifications that the team believed was</w:t>
      </w:r>
      <w:r>
        <w:rPr>
          <w:rFonts w:ascii="Times New Roman" w:eastAsia="Times New Roman" w:hAnsi="Times New Roman" w:cs="Times New Roman"/>
        </w:rPr>
        <w:t xml:space="preserve"> most important and should be further justified below. </w:t>
      </w:r>
    </w:p>
    <w:p w14:paraId="00000094" w14:textId="77777777" w:rsidR="003E6828" w:rsidRDefault="003E6828">
      <w:pPr>
        <w:rPr>
          <w:rFonts w:ascii="Times New Roman" w:eastAsia="Times New Roman" w:hAnsi="Times New Roman" w:cs="Times New Roman"/>
        </w:rPr>
      </w:pPr>
    </w:p>
    <w:p w14:paraId="00000095" w14:textId="1D483A41" w:rsidR="003E6828" w:rsidRPr="00D6572E" w:rsidRDefault="00235EA7">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 xml:space="preserve">Size and </w:t>
      </w:r>
      <w:r w:rsidR="00D6572E">
        <w:rPr>
          <w:rFonts w:ascii="Times New Roman" w:eastAsia="Times New Roman" w:hAnsi="Times New Roman" w:cs="Times New Roman"/>
          <w:b/>
          <w:bCs/>
        </w:rPr>
        <w:t>w</w:t>
      </w:r>
      <w:r w:rsidR="00C9255E" w:rsidRPr="00D6572E">
        <w:rPr>
          <w:rFonts w:ascii="Times New Roman" w:eastAsia="Times New Roman" w:hAnsi="Times New Roman" w:cs="Times New Roman"/>
          <w:b/>
          <w:bCs/>
        </w:rPr>
        <w:t>eight</w:t>
      </w:r>
      <w:r w:rsidRPr="00D6572E">
        <w:rPr>
          <w:rFonts w:ascii="Times New Roman" w:eastAsia="Times New Roman" w:hAnsi="Times New Roman" w:cs="Times New Roman"/>
          <w:b/>
        </w:rPr>
        <w:t xml:space="preserve"> restrictions</w:t>
      </w:r>
    </w:p>
    <w:p w14:paraId="00000096" w14:textId="77777777" w:rsidR="003E6828" w:rsidRDefault="003E6828">
      <w:pPr>
        <w:rPr>
          <w:rFonts w:ascii="Times New Roman" w:eastAsia="Times New Roman" w:hAnsi="Times New Roman" w:cs="Times New Roman"/>
        </w:rPr>
      </w:pPr>
    </w:p>
    <w:p w14:paraId="00000097" w14:textId="11E96F49"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We expect the rover to be under 500 </w:t>
      </w:r>
      <w:r>
        <w:rPr>
          <w:rFonts w:ascii="Times New Roman" w:eastAsia="Times New Roman" w:hAnsi="Times New Roman" w:cs="Times New Roman"/>
        </w:rPr>
        <w:t>grams.</w:t>
      </w:r>
      <w:r w:rsidR="00F252EC">
        <w:rPr>
          <w:rFonts w:ascii="Times New Roman" w:eastAsia="Times New Roman" w:hAnsi="Times New Roman" w:cs="Times New Roman"/>
        </w:rPr>
        <w:t xml:space="preserve"> </w:t>
      </w:r>
      <w:r>
        <w:rPr>
          <w:rFonts w:ascii="Times New Roman" w:eastAsia="Times New Roman" w:hAnsi="Times New Roman" w:cs="Times New Roman"/>
        </w:rPr>
        <w:t>This</w:t>
      </w:r>
      <w:r>
        <w:rPr>
          <w:rFonts w:ascii="Times New Roman" w:eastAsia="Times New Roman" w:hAnsi="Times New Roman" w:cs="Times New Roman"/>
        </w:rPr>
        <w:t xml:space="preserve"> was planned by discussing how to change the original chassis </w:t>
      </w:r>
      <w:r>
        <w:rPr>
          <w:rFonts w:ascii="Times New Roman" w:eastAsia="Times New Roman" w:hAnsi="Times New Roman" w:cs="Times New Roman"/>
        </w:rPr>
        <w:t>model,</w:t>
      </w:r>
      <w:r w:rsidR="00F252EC">
        <w:rPr>
          <w:rFonts w:ascii="Times New Roman" w:eastAsia="Times New Roman" w:hAnsi="Times New Roman" w:cs="Times New Roman"/>
        </w:rPr>
        <w:t xml:space="preserve"> </w:t>
      </w:r>
      <w:r>
        <w:rPr>
          <w:rFonts w:ascii="Times New Roman" w:eastAsia="Times New Roman" w:hAnsi="Times New Roman" w:cs="Times New Roman"/>
        </w:rPr>
        <w:t>including</w:t>
      </w:r>
      <w:r>
        <w:rPr>
          <w:rFonts w:ascii="Times New Roman" w:eastAsia="Times New Roman" w:hAnsi="Times New Roman" w:cs="Times New Roman"/>
        </w:rPr>
        <w:t xml:space="preserve"> as little analogue circuitry as possible, pre</w:t>
      </w:r>
      <w:r>
        <w:rPr>
          <w:rFonts w:ascii="Times New Roman" w:eastAsia="Times New Roman" w:hAnsi="Times New Roman" w:cs="Times New Roman"/>
        </w:rPr>
        <w:t xml:space="preserve">dominantly using software for the technical functions of the </w:t>
      </w:r>
      <w:r>
        <w:rPr>
          <w:rFonts w:ascii="Times New Roman" w:eastAsia="Times New Roman" w:hAnsi="Times New Roman" w:cs="Times New Roman"/>
        </w:rPr>
        <w:t>rover,</w:t>
      </w:r>
      <w:r w:rsidR="00F252EC">
        <w:rPr>
          <w:rFonts w:ascii="Times New Roman" w:eastAsia="Times New Roman" w:hAnsi="Times New Roman" w:cs="Times New Roman"/>
        </w:rPr>
        <w:t xml:space="preserve"> </w:t>
      </w:r>
      <w:r>
        <w:rPr>
          <w:rFonts w:ascii="Times New Roman" w:eastAsia="Times New Roman" w:hAnsi="Times New Roman" w:cs="Times New Roman"/>
        </w:rPr>
        <w:t>choosing</w:t>
      </w:r>
      <w:r>
        <w:rPr>
          <w:rFonts w:ascii="Times New Roman" w:eastAsia="Times New Roman" w:hAnsi="Times New Roman" w:cs="Times New Roman"/>
        </w:rPr>
        <w:t xml:space="preserve"> materials that have low density but a good tensile strength and stiffness. After discussion, we decided that the dimensions of our chassis should be equal or less than the original</w:t>
      </w:r>
      <w:r>
        <w:rPr>
          <w:rFonts w:ascii="Times New Roman" w:eastAsia="Times New Roman" w:hAnsi="Times New Roman" w:cs="Times New Roman"/>
        </w:rPr>
        <w:t xml:space="preserve"> </w:t>
      </w:r>
      <w:proofErr w:type="spellStart"/>
      <w:r>
        <w:rPr>
          <w:rFonts w:ascii="Times New Roman" w:eastAsia="Times New Roman" w:hAnsi="Times New Roman" w:cs="Times New Roman"/>
        </w:rPr>
        <w:t>EEEBug</w:t>
      </w:r>
      <w:proofErr w:type="spellEnd"/>
      <w:r>
        <w:rPr>
          <w:rFonts w:ascii="Times New Roman" w:eastAsia="Times New Roman" w:hAnsi="Times New Roman" w:cs="Times New Roman"/>
        </w:rPr>
        <w:t xml:space="preserve"> (Ideally, we want a size less than 124.4 x 89.7 x 3 mm for compactness and weight reduction compared to the original chassis given by the </w:t>
      </w:r>
      <w:proofErr w:type="spellStart"/>
      <w:r>
        <w:rPr>
          <w:rFonts w:ascii="Times New Roman" w:eastAsia="Times New Roman" w:hAnsi="Times New Roman" w:cs="Times New Roman"/>
        </w:rPr>
        <w:t>EEEdepartment</w:t>
      </w:r>
      <w:proofErr w:type="spellEnd"/>
      <w:r>
        <w:rPr>
          <w:rFonts w:ascii="Times New Roman" w:eastAsia="Times New Roman" w:hAnsi="Times New Roman" w:cs="Times New Roman"/>
        </w:rPr>
        <w:t>). The weight was also one of the specifications that we prioritised, because we wanted to optimi</w:t>
      </w:r>
      <w:r>
        <w:rPr>
          <w:rFonts w:ascii="Times New Roman" w:eastAsia="Times New Roman" w:hAnsi="Times New Roman" w:cs="Times New Roman"/>
        </w:rPr>
        <w:t>se the manoeuvrability of our rover around the terrain. By keeping the weight of the rover light, the motor would be able to drive a higher speed which reduces the time it takes to travel from one destination to another in the terrain.</w:t>
      </w:r>
    </w:p>
    <w:p w14:paraId="00000098" w14:textId="77777777" w:rsidR="003E6828" w:rsidRDefault="003E6828">
      <w:pPr>
        <w:rPr>
          <w:rFonts w:ascii="Times New Roman" w:eastAsia="Times New Roman" w:hAnsi="Times New Roman" w:cs="Times New Roman"/>
        </w:rPr>
      </w:pPr>
    </w:p>
    <w:p w14:paraId="00000099" w14:textId="2F6683A2" w:rsidR="003E6828" w:rsidRPr="00D6572E" w:rsidRDefault="00235EA7">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Manufacturing process</w:t>
      </w:r>
      <w:r>
        <w:rPr>
          <w:rFonts w:ascii="Times New Roman" w:eastAsia="Times New Roman" w:hAnsi="Times New Roman" w:cs="Times New Roman"/>
          <w:b/>
        </w:rPr>
        <w:t>/</w:t>
      </w:r>
      <w:r w:rsidR="00D6572E">
        <w:rPr>
          <w:rFonts w:ascii="Times New Roman" w:eastAsia="Times New Roman" w:hAnsi="Times New Roman" w:cs="Times New Roman"/>
          <w:b/>
          <w:bCs/>
        </w:rPr>
        <w:t>st</w:t>
      </w:r>
      <w:r w:rsidR="00C9255E" w:rsidRPr="00D6572E">
        <w:rPr>
          <w:rFonts w:ascii="Times New Roman" w:eastAsia="Times New Roman" w:hAnsi="Times New Roman" w:cs="Times New Roman"/>
          <w:b/>
          <w:bCs/>
        </w:rPr>
        <w:t xml:space="preserve">ructural </w:t>
      </w:r>
      <w:r w:rsidR="00D6572E">
        <w:rPr>
          <w:rFonts w:ascii="Times New Roman" w:eastAsia="Times New Roman" w:hAnsi="Times New Roman" w:cs="Times New Roman"/>
          <w:b/>
          <w:bCs/>
        </w:rPr>
        <w:t>o</w:t>
      </w:r>
      <w:r w:rsidR="00C9255E" w:rsidRPr="00D6572E">
        <w:rPr>
          <w:rFonts w:ascii="Times New Roman" w:eastAsia="Times New Roman" w:hAnsi="Times New Roman" w:cs="Times New Roman"/>
          <w:b/>
          <w:bCs/>
        </w:rPr>
        <w:t>ptimization</w:t>
      </w:r>
    </w:p>
    <w:p w14:paraId="0000009A" w14:textId="77777777" w:rsidR="003E6828" w:rsidRDefault="003E6828">
      <w:pPr>
        <w:rPr>
          <w:rFonts w:ascii="Times New Roman" w:eastAsia="Times New Roman" w:hAnsi="Times New Roman" w:cs="Times New Roman"/>
        </w:rPr>
      </w:pPr>
    </w:p>
    <w:p w14:paraId="0000009B" w14:textId="7DDFC8FE"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The rover itself </w:t>
      </w:r>
      <w:r w:rsidR="00F252EC">
        <w:rPr>
          <w:rFonts w:ascii="Times New Roman" w:eastAsia="Times New Roman" w:hAnsi="Times New Roman" w:cs="Times New Roman"/>
        </w:rPr>
        <w:t>must</w:t>
      </w:r>
      <w:r>
        <w:rPr>
          <w:rFonts w:ascii="Times New Roman" w:eastAsia="Times New Roman" w:hAnsi="Times New Roman" w:cs="Times New Roman"/>
        </w:rPr>
        <w:t xml:space="preserve"> be self-designed by our group, and due to our size and weight specifications, we decided that the structure of our rover should be 3-D printed. This would provide a reduction of the wei</w:t>
      </w:r>
      <w:r>
        <w:rPr>
          <w:rFonts w:ascii="Times New Roman" w:eastAsia="Times New Roman" w:hAnsi="Times New Roman" w:cs="Times New Roman"/>
        </w:rPr>
        <w:t xml:space="preserve">ght, in a </w:t>
      </w:r>
      <w:r>
        <w:rPr>
          <w:rFonts w:ascii="Times New Roman" w:eastAsia="Times New Roman" w:hAnsi="Times New Roman" w:cs="Times New Roman"/>
        </w:rPr>
        <w:t>cost</w:t>
      </w:r>
      <w:r w:rsidR="00F252EC">
        <w:rPr>
          <w:rFonts w:ascii="Times New Roman" w:eastAsia="Times New Roman" w:hAnsi="Times New Roman" w:cs="Times New Roman"/>
        </w:rPr>
        <w:t>-</w:t>
      </w:r>
      <w:r>
        <w:rPr>
          <w:rFonts w:ascii="Times New Roman" w:eastAsia="Times New Roman" w:hAnsi="Times New Roman" w:cs="Times New Roman"/>
        </w:rPr>
        <w:t>effective</w:t>
      </w:r>
      <w:r>
        <w:rPr>
          <w:rFonts w:ascii="Times New Roman" w:eastAsia="Times New Roman" w:hAnsi="Times New Roman" w:cs="Times New Roman"/>
        </w:rPr>
        <w:t xml:space="preserve"> manner. We also decided to implement structural optimization techniques, particularly </w:t>
      </w:r>
      <w:r>
        <w:rPr>
          <w:rFonts w:ascii="Times New Roman" w:eastAsia="Times New Roman" w:hAnsi="Times New Roman" w:cs="Times New Roman"/>
        </w:rPr>
        <w:t xml:space="preserve">using </w:t>
      </w:r>
      <w:r>
        <w:rPr>
          <w:rFonts w:ascii="Times New Roman" w:eastAsia="Times New Roman" w:hAnsi="Times New Roman" w:cs="Times New Roman"/>
        </w:rPr>
        <w:t>computer</w:t>
      </w:r>
      <w:r>
        <w:rPr>
          <w:rFonts w:ascii="Times New Roman" w:eastAsia="Times New Roman" w:hAnsi="Times New Roman" w:cs="Times New Roman"/>
        </w:rPr>
        <w:t xml:space="preserve">-aided design (Fusion360 for our case) </w:t>
      </w:r>
      <w:r>
        <w:rPr>
          <w:rFonts w:ascii="Times New Roman" w:eastAsia="Times New Roman" w:hAnsi="Times New Roman" w:cs="Times New Roman"/>
        </w:rPr>
        <w:t xml:space="preserve">to </w:t>
      </w:r>
      <w:r>
        <w:rPr>
          <w:rFonts w:ascii="Times New Roman" w:eastAsia="Times New Roman" w:hAnsi="Times New Roman" w:cs="Times New Roman"/>
        </w:rPr>
        <w:t>help</w:t>
      </w:r>
      <w:r>
        <w:rPr>
          <w:rFonts w:ascii="Times New Roman" w:eastAsia="Times New Roman" w:hAnsi="Times New Roman" w:cs="Times New Roman"/>
        </w:rPr>
        <w:t xml:space="preserve"> identify areas of the chassis where material can be strategically added or removed</w:t>
      </w:r>
      <w:r>
        <w:rPr>
          <w:rFonts w:ascii="Times New Roman" w:eastAsia="Times New Roman" w:hAnsi="Times New Roman" w:cs="Times New Roman"/>
        </w:rPr>
        <w:t>. This process ensures that the chassis is structurally efficient, minimising unnecessary weight while maintaining adequate stiffness and strength.</w:t>
      </w:r>
    </w:p>
    <w:p w14:paraId="0000009C" w14:textId="77777777" w:rsidR="003E6828" w:rsidRDefault="003E6828">
      <w:pPr>
        <w:rPr>
          <w:rFonts w:ascii="Times New Roman" w:eastAsia="Times New Roman" w:hAnsi="Times New Roman" w:cs="Times New Roman"/>
        </w:rPr>
      </w:pPr>
    </w:p>
    <w:p w14:paraId="0000009D" w14:textId="77777777" w:rsidR="003E6828" w:rsidRPr="00D6572E" w:rsidRDefault="00235EA7">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 xml:space="preserve">Function reliability </w:t>
      </w:r>
    </w:p>
    <w:p w14:paraId="0000009E" w14:textId="77777777" w:rsidR="003E6828" w:rsidRDefault="003E6828">
      <w:pPr>
        <w:rPr>
          <w:rFonts w:ascii="Times New Roman" w:eastAsia="Times New Roman" w:hAnsi="Times New Roman" w:cs="Times New Roman"/>
        </w:rPr>
      </w:pPr>
    </w:p>
    <w:p w14:paraId="0000009F" w14:textId="63E5E74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Every aspect of the rover's functionality was initially developed as a preliminary p</w:t>
      </w:r>
      <w:r>
        <w:rPr>
          <w:rFonts w:ascii="Times New Roman" w:eastAsia="Times New Roman" w:hAnsi="Times New Roman" w:cs="Times New Roman"/>
        </w:rPr>
        <w:t xml:space="preserve">rototype, which underwent rigorous testing to identify any </w:t>
      </w:r>
      <w:r>
        <w:rPr>
          <w:rFonts w:ascii="Times New Roman" w:eastAsia="Times New Roman" w:hAnsi="Times New Roman" w:cs="Times New Roman"/>
        </w:rPr>
        <w:t>inaccuracies.</w:t>
      </w:r>
      <w:r w:rsidR="00F252EC">
        <w:rPr>
          <w:rFonts w:ascii="Times New Roman" w:eastAsia="Times New Roman" w:hAnsi="Times New Roman" w:cs="Times New Roman"/>
        </w:rPr>
        <w:t xml:space="preserve"> </w:t>
      </w:r>
      <w:r>
        <w:rPr>
          <w:rFonts w:ascii="Times New Roman" w:eastAsia="Times New Roman" w:hAnsi="Times New Roman" w:cs="Times New Roman"/>
        </w:rPr>
        <w:t>Any</w:t>
      </w:r>
      <w:r>
        <w:rPr>
          <w:rFonts w:ascii="Times New Roman" w:eastAsia="Times New Roman" w:hAnsi="Times New Roman" w:cs="Times New Roman"/>
        </w:rPr>
        <w:t xml:space="preserve"> attempt to aid its design was openly available to each member of the group to allow for easy peer review and discussion of possible improvements for the next </w:t>
      </w:r>
      <w:r>
        <w:rPr>
          <w:rFonts w:ascii="Times New Roman" w:eastAsia="Times New Roman" w:hAnsi="Times New Roman" w:cs="Times New Roman"/>
        </w:rPr>
        <w:t>meetings.</w:t>
      </w:r>
      <w:r w:rsidR="00F252EC">
        <w:rPr>
          <w:rFonts w:ascii="Times New Roman" w:eastAsia="Times New Roman" w:hAnsi="Times New Roman" w:cs="Times New Roman"/>
        </w:rPr>
        <w:t xml:space="preserve"> </w:t>
      </w:r>
      <w:r>
        <w:rPr>
          <w:rFonts w:ascii="Times New Roman" w:eastAsia="Times New Roman" w:hAnsi="Times New Roman" w:cs="Times New Roman"/>
        </w:rPr>
        <w:t>At</w:t>
      </w:r>
      <w:r>
        <w:rPr>
          <w:rFonts w:ascii="Times New Roman" w:eastAsia="Times New Roman" w:hAnsi="Times New Roman" w:cs="Times New Roman"/>
        </w:rPr>
        <w:t xml:space="preserve"> first, eac</w:t>
      </w:r>
      <w:r>
        <w:rPr>
          <w:rFonts w:ascii="Times New Roman" w:eastAsia="Times New Roman" w:hAnsi="Times New Roman" w:cs="Times New Roman"/>
        </w:rPr>
        <w:t xml:space="preserve">h specification was tested under ideal controlled environments such as a very convenient distance at which sensors can be placed to read the </w:t>
      </w:r>
      <w:r>
        <w:rPr>
          <w:rFonts w:ascii="Times New Roman" w:eastAsia="Times New Roman" w:hAnsi="Times New Roman" w:cs="Times New Roman"/>
        </w:rPr>
        <w:t>signals</w:t>
      </w:r>
      <w:r w:rsidR="00F252EC">
        <w:rPr>
          <w:rFonts w:ascii="Times New Roman" w:eastAsia="Times New Roman" w:hAnsi="Times New Roman" w:cs="Times New Roman"/>
        </w:rPr>
        <w:t>.</w:t>
      </w:r>
    </w:p>
    <w:p w14:paraId="000000A0" w14:textId="516E6A32"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And then conditions were altering according to the environment where the rover will be tested during its fi</w:t>
      </w:r>
      <w:r>
        <w:rPr>
          <w:rFonts w:ascii="Times New Roman" w:eastAsia="Times New Roman" w:hAnsi="Times New Roman" w:cs="Times New Roman"/>
        </w:rPr>
        <w:t xml:space="preserve">nal </w:t>
      </w:r>
      <w:r>
        <w:rPr>
          <w:rFonts w:ascii="Times New Roman" w:eastAsia="Times New Roman" w:hAnsi="Times New Roman" w:cs="Times New Roman"/>
        </w:rPr>
        <w:t>demonstration</w:t>
      </w:r>
      <w:r w:rsidR="00F252EC">
        <w:rPr>
          <w:rFonts w:ascii="Times New Roman" w:eastAsia="Times New Roman" w:hAnsi="Times New Roman" w:cs="Times New Roman"/>
        </w:rPr>
        <w:t>.</w:t>
      </w:r>
    </w:p>
    <w:p w14:paraId="66B65FE2" w14:textId="77777777" w:rsidR="00AE1028" w:rsidRDefault="00AE1028">
      <w:pPr>
        <w:rPr>
          <w:rFonts w:ascii="Times New Roman" w:eastAsia="Times New Roman" w:hAnsi="Times New Roman" w:cs="Times New Roman"/>
        </w:rPr>
      </w:pPr>
    </w:p>
    <w:p w14:paraId="000000A4" w14:textId="4DCAED92" w:rsidR="003E6828" w:rsidRPr="00D6572E" w:rsidRDefault="00235EA7" w:rsidP="00AE1028">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 xml:space="preserve">Manoeuvrability and ability to cope with </w:t>
      </w:r>
      <w:r w:rsidRPr="00D6572E">
        <w:rPr>
          <w:rFonts w:ascii="Times New Roman" w:eastAsia="Times New Roman" w:hAnsi="Times New Roman" w:cs="Times New Roman"/>
          <w:b/>
        </w:rPr>
        <w:t>environment</w:t>
      </w:r>
    </w:p>
    <w:p w14:paraId="2F1A7D04" w14:textId="77777777" w:rsidR="00D6572E" w:rsidRDefault="00D6572E" w:rsidP="00D6572E">
      <w:pPr>
        <w:jc w:val="both"/>
        <w:rPr>
          <w:rFonts w:ascii="Times New Roman" w:eastAsia="Times New Roman" w:hAnsi="Times New Roman" w:cs="Times New Roman"/>
        </w:rPr>
      </w:pPr>
    </w:p>
    <w:p w14:paraId="000000A5" w14:textId="5B56363A"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The rover's movement was facilitated through the utilisation of a purpose-designed joystick interface, granting complete user </w:t>
      </w:r>
      <w:r>
        <w:rPr>
          <w:rFonts w:ascii="Times New Roman" w:eastAsia="Times New Roman" w:hAnsi="Times New Roman" w:cs="Times New Roman"/>
        </w:rPr>
        <w:t>control</w:t>
      </w:r>
      <w:r w:rsidR="00F252EC">
        <w:rPr>
          <w:rFonts w:ascii="Times New Roman" w:eastAsia="Times New Roman" w:hAnsi="Times New Roman" w:cs="Times New Roman"/>
        </w:rPr>
        <w:t>,</w:t>
      </w:r>
      <w:r>
        <w:rPr>
          <w:rFonts w:ascii="Times New Roman" w:eastAsia="Times New Roman" w:hAnsi="Times New Roman" w:cs="Times New Roman"/>
        </w:rPr>
        <w:t xml:space="preserve"> and augmenting its manoeuvrability. This intuitive implementation </w:t>
      </w:r>
      <w:r>
        <w:rPr>
          <w:rFonts w:ascii="Times New Roman" w:eastAsia="Times New Roman" w:hAnsi="Times New Roman" w:cs="Times New Roman"/>
        </w:rPr>
        <w:lastRenderedPageBreak/>
        <w:t>empowers the rover to navigate across a variety of preci</w:t>
      </w:r>
      <w:r>
        <w:rPr>
          <w:rFonts w:ascii="Times New Roman" w:eastAsia="Times New Roman" w:hAnsi="Times New Roman" w:cs="Times New Roman"/>
        </w:rPr>
        <w:t>se directions within a coordinate plane defined by the joystick.</w:t>
      </w:r>
    </w:p>
    <w:p w14:paraId="000000A6" w14:textId="77777777" w:rsidR="003E6828" w:rsidRDefault="003E6828">
      <w:pPr>
        <w:rPr>
          <w:rFonts w:ascii="Times New Roman" w:eastAsia="Times New Roman" w:hAnsi="Times New Roman" w:cs="Times New Roman"/>
        </w:rPr>
      </w:pPr>
    </w:p>
    <w:p w14:paraId="000000A7" w14:textId="77777777" w:rsidR="003E6828" w:rsidRPr="00D6572E" w:rsidRDefault="00235EA7">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Component Integration</w:t>
      </w:r>
    </w:p>
    <w:p w14:paraId="000000A8" w14:textId="77777777" w:rsidR="003E6828" w:rsidRDefault="003E6828">
      <w:pPr>
        <w:rPr>
          <w:rFonts w:ascii="Times New Roman" w:eastAsia="Times New Roman" w:hAnsi="Times New Roman" w:cs="Times New Roman"/>
        </w:rPr>
      </w:pPr>
    </w:p>
    <w:p w14:paraId="000000A9"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Efficient integration of various electrical components within the chassis can contribute to weight reduction. By designing the chassis to accommodate specific componen</w:t>
      </w:r>
      <w:r>
        <w:rPr>
          <w:rFonts w:ascii="Times New Roman" w:eastAsia="Times New Roman" w:hAnsi="Times New Roman" w:cs="Times New Roman"/>
        </w:rPr>
        <w:t>ts, such as the breadboard, Wi-Fi shield, and microprocessor, unnecessary reinforcements or additional structures can be avoided. This integration not only saves weight but also reduces manufacturing complexity and cost.</w:t>
      </w:r>
    </w:p>
    <w:p w14:paraId="000000AA" w14:textId="77777777" w:rsidR="003E6828" w:rsidRDefault="003E6828">
      <w:pPr>
        <w:rPr>
          <w:rFonts w:ascii="Times New Roman" w:eastAsia="Times New Roman" w:hAnsi="Times New Roman" w:cs="Times New Roman"/>
        </w:rPr>
      </w:pPr>
    </w:p>
    <w:p w14:paraId="000000AB" w14:textId="77777777" w:rsidR="003E6828" w:rsidRPr="00D6572E" w:rsidRDefault="00235EA7">
      <w:pPr>
        <w:numPr>
          <w:ilvl w:val="0"/>
          <w:numId w:val="3"/>
        </w:numPr>
        <w:rPr>
          <w:rFonts w:ascii="Times New Roman" w:eastAsia="Times New Roman" w:hAnsi="Times New Roman" w:cs="Times New Roman"/>
          <w:b/>
        </w:rPr>
      </w:pPr>
      <w:r w:rsidRPr="00D6572E">
        <w:rPr>
          <w:rFonts w:ascii="Times New Roman" w:eastAsia="Times New Roman" w:hAnsi="Times New Roman" w:cs="Times New Roman"/>
          <w:b/>
        </w:rPr>
        <w:t>Software Implementation</w:t>
      </w:r>
    </w:p>
    <w:p w14:paraId="000000AC" w14:textId="77777777" w:rsidR="003E6828" w:rsidRDefault="003E6828">
      <w:pPr>
        <w:rPr>
          <w:rFonts w:ascii="Times New Roman" w:eastAsia="Times New Roman" w:hAnsi="Times New Roman" w:cs="Times New Roman"/>
        </w:rPr>
      </w:pPr>
    </w:p>
    <w:p w14:paraId="000000AD" w14:textId="3596116A"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By utilis</w:t>
      </w:r>
      <w:r>
        <w:rPr>
          <w:rFonts w:ascii="Times New Roman" w:eastAsia="Times New Roman" w:hAnsi="Times New Roman" w:cs="Times New Roman"/>
        </w:rPr>
        <w:t>ing the programmable capabilities of the Arduino board, different programs were developed and uploaded to execute the required functions to determine the characteristics of the alien. This approach allowed for cost-effective and lightweight solutions in th</w:t>
      </w:r>
      <w:r>
        <w:rPr>
          <w:rFonts w:ascii="Times New Roman" w:eastAsia="Times New Roman" w:hAnsi="Times New Roman" w:cs="Times New Roman"/>
        </w:rPr>
        <w:t xml:space="preserve">e design of the system. By replacing </w:t>
      </w:r>
      <w:r w:rsidR="00F252EC">
        <w:rPr>
          <w:rFonts w:ascii="Times New Roman" w:eastAsia="Times New Roman" w:hAnsi="Times New Roman" w:cs="Times New Roman"/>
        </w:rPr>
        <w:t>analogue</w:t>
      </w:r>
      <w:r>
        <w:rPr>
          <w:rFonts w:ascii="Times New Roman" w:eastAsia="Times New Roman" w:hAnsi="Times New Roman" w:cs="Times New Roman"/>
        </w:rPr>
        <w:t xml:space="preserve"> hardware components with software programs, significant cost savings were achieved, and the overall weight of the system was </w:t>
      </w:r>
      <w:r>
        <w:rPr>
          <w:rFonts w:ascii="Times New Roman" w:eastAsia="Times New Roman" w:hAnsi="Times New Roman" w:cs="Times New Roman"/>
        </w:rPr>
        <w:t>reduced</w:t>
      </w:r>
      <w:r w:rsidR="00F252EC">
        <w:rPr>
          <w:rFonts w:ascii="Times New Roman" w:eastAsia="Times New Roman" w:hAnsi="Times New Roman" w:cs="Times New Roman"/>
        </w:rPr>
        <w:t>.</w:t>
      </w:r>
    </w:p>
    <w:p w14:paraId="000000AE" w14:textId="77777777" w:rsidR="003E6828" w:rsidRDefault="003E6828">
      <w:pPr>
        <w:rPr>
          <w:rFonts w:ascii="Times New Roman" w:eastAsia="Times New Roman" w:hAnsi="Times New Roman" w:cs="Times New Roman"/>
        </w:rPr>
      </w:pPr>
    </w:p>
    <w:p w14:paraId="000000AF" w14:textId="1DE4C3F7" w:rsidR="003E6828" w:rsidRDefault="00D6572E">
      <w:pPr>
        <w:rPr>
          <w:rFonts w:ascii="Times New Roman" w:eastAsia="Times New Roman" w:hAnsi="Times New Roman" w:cs="Times New Roman"/>
          <w:b/>
        </w:rPr>
      </w:pPr>
      <w:r>
        <w:rPr>
          <w:rFonts w:ascii="Times New Roman" w:eastAsia="Times New Roman" w:hAnsi="Times New Roman" w:cs="Times New Roman"/>
          <w:b/>
        </w:rPr>
        <w:t>1.2.</w:t>
      </w:r>
      <w:r>
        <w:rPr>
          <w:rFonts w:ascii="Times New Roman" w:eastAsia="Times New Roman" w:hAnsi="Times New Roman" w:cs="Times New Roman"/>
          <w:b/>
        </w:rPr>
        <w:t>b</w:t>
      </w:r>
      <w:r>
        <w:rPr>
          <w:rFonts w:ascii="Times New Roman" w:eastAsia="Times New Roman" w:hAnsi="Times New Roman" w:cs="Times New Roman"/>
          <w:b/>
        </w:rPr>
        <w:t>. Concept Generation and Selection Technique</w:t>
      </w:r>
    </w:p>
    <w:p w14:paraId="000000B0" w14:textId="77777777" w:rsidR="003E6828" w:rsidRDefault="003E6828">
      <w:pPr>
        <w:rPr>
          <w:rFonts w:ascii="Times New Roman" w:eastAsia="Times New Roman" w:hAnsi="Times New Roman" w:cs="Times New Roman"/>
        </w:rPr>
      </w:pPr>
    </w:p>
    <w:p w14:paraId="000000B1" w14:textId="301C0A1D"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In each meeting, open discuss</w:t>
      </w:r>
      <w:r>
        <w:rPr>
          <w:rFonts w:ascii="Times New Roman" w:eastAsia="Times New Roman" w:hAnsi="Times New Roman" w:cs="Times New Roman"/>
        </w:rPr>
        <w:t>ions were held to facilitate idea generation and review for the design of rover functions. Each team member actively contributed ideas, which were then subjected to group-wide discussions to expand upon or provide a perspective regarding the viability of t</w:t>
      </w:r>
      <w:r>
        <w:rPr>
          <w:rFonts w:ascii="Times New Roman" w:eastAsia="Times New Roman" w:hAnsi="Times New Roman" w:cs="Times New Roman"/>
        </w:rPr>
        <w:t xml:space="preserve">he proposed concepts. In just a few meetings each main task of the rover had a clear plan to be carried </w:t>
      </w:r>
      <w:r>
        <w:rPr>
          <w:rFonts w:ascii="Times New Roman" w:eastAsia="Times New Roman" w:hAnsi="Times New Roman" w:cs="Times New Roman"/>
        </w:rPr>
        <w:t>out</w:t>
      </w:r>
      <w:r>
        <w:rPr>
          <w:rFonts w:ascii="Times New Roman" w:eastAsia="Times New Roman" w:hAnsi="Times New Roman" w:cs="Times New Roman"/>
        </w:rPr>
        <w:t>.</w:t>
      </w:r>
    </w:p>
    <w:p w14:paraId="000000B2" w14:textId="77777777" w:rsidR="003E6828" w:rsidRDefault="003E6828" w:rsidP="00D6572E">
      <w:pPr>
        <w:jc w:val="both"/>
        <w:rPr>
          <w:rFonts w:ascii="Times New Roman" w:eastAsia="Times New Roman" w:hAnsi="Times New Roman" w:cs="Times New Roman"/>
        </w:rPr>
      </w:pPr>
    </w:p>
    <w:p w14:paraId="000000B3" w14:textId="52D98266" w:rsidR="003E6828" w:rsidRDefault="00235EA7" w:rsidP="00D6572E">
      <w:pPr>
        <w:jc w:val="both"/>
        <w:rPr>
          <w:rFonts w:ascii="Times New Roman" w:eastAsia="Times New Roman" w:hAnsi="Times New Roman" w:cs="Times New Roman"/>
        </w:rPr>
      </w:pPr>
      <w:r w:rsidRPr="00D6572E">
        <w:rPr>
          <w:rFonts w:ascii="Times New Roman" w:eastAsia="Times New Roman" w:hAnsi="Times New Roman" w:cs="Times New Roman"/>
          <w:b/>
        </w:rPr>
        <w:t>Research:</w:t>
      </w:r>
      <w:r>
        <w:rPr>
          <w:rFonts w:ascii="Times New Roman" w:eastAsia="Times New Roman" w:hAnsi="Times New Roman" w:cs="Times New Roman"/>
        </w:rPr>
        <w:t xml:space="preserve"> In addition to the core curriculum covered in the first year, there were supplementary concepts that necessitated independent research.</w:t>
      </w:r>
      <w:r>
        <w:rPr>
          <w:rFonts w:ascii="Times New Roman" w:eastAsia="Times New Roman" w:hAnsi="Times New Roman" w:cs="Times New Roman"/>
        </w:rPr>
        <w:t xml:space="preserve"> Thorough investigations were undertaken to obtain exemplary code, flow charts created by team members for a clear approach, as well as comprehensive information on magnetism and the Hall probe, </w:t>
      </w:r>
      <w:r>
        <w:rPr>
          <w:rFonts w:ascii="Times New Roman" w:eastAsia="Times New Roman" w:hAnsi="Times New Roman" w:cs="Times New Roman"/>
        </w:rPr>
        <w:t>to</w:t>
      </w:r>
      <w:r>
        <w:rPr>
          <w:rFonts w:ascii="Times New Roman" w:eastAsia="Times New Roman" w:hAnsi="Times New Roman" w:cs="Times New Roman"/>
        </w:rPr>
        <w:t xml:space="preserve"> ensure precise specification design.</w:t>
      </w:r>
    </w:p>
    <w:p w14:paraId="000000B4" w14:textId="77777777" w:rsidR="003E6828" w:rsidRDefault="003E6828" w:rsidP="00D6572E">
      <w:pPr>
        <w:jc w:val="both"/>
        <w:rPr>
          <w:rFonts w:ascii="Times New Roman" w:eastAsia="Times New Roman" w:hAnsi="Times New Roman" w:cs="Times New Roman"/>
          <w:u w:val="single"/>
        </w:rPr>
      </w:pPr>
    </w:p>
    <w:p w14:paraId="000000B5" w14:textId="5D25D437" w:rsidR="003E6828" w:rsidRDefault="00235EA7" w:rsidP="00D6572E">
      <w:pPr>
        <w:jc w:val="both"/>
        <w:rPr>
          <w:rFonts w:ascii="Times New Roman" w:eastAsia="Times New Roman" w:hAnsi="Times New Roman" w:cs="Times New Roman"/>
        </w:rPr>
      </w:pPr>
      <w:r w:rsidRPr="00D6572E">
        <w:rPr>
          <w:rFonts w:ascii="Times New Roman" w:eastAsia="Times New Roman" w:hAnsi="Times New Roman" w:cs="Times New Roman"/>
          <w:b/>
        </w:rPr>
        <w:t>Problem Dec</w:t>
      </w:r>
      <w:r w:rsidRPr="00D6572E">
        <w:rPr>
          <w:rFonts w:ascii="Times New Roman" w:eastAsia="Times New Roman" w:hAnsi="Times New Roman" w:cs="Times New Roman"/>
          <w:b/>
        </w:rPr>
        <w:t>omposition:</w:t>
      </w:r>
      <w:r>
        <w:rPr>
          <w:rFonts w:ascii="Times New Roman" w:eastAsia="Times New Roman" w:hAnsi="Times New Roman" w:cs="Times New Roman"/>
        </w:rPr>
        <w:t xml:space="preserve"> Once we reviewed the main aim of the project from an abstract point of view, we broke the aim into several smaller aims which were converted into tasks for each of us to complete (</w:t>
      </w:r>
      <w:r>
        <w:rPr>
          <w:rFonts w:ascii="Times New Roman" w:eastAsia="Times New Roman" w:hAnsi="Times New Roman" w:cs="Times New Roman"/>
        </w:rPr>
        <w:t>e.g</w:t>
      </w:r>
      <w:r w:rsidR="00F252EC">
        <w:rPr>
          <w:rFonts w:ascii="Times New Roman" w:eastAsia="Times New Roman" w:hAnsi="Times New Roman" w:cs="Times New Roman"/>
        </w:rPr>
        <w:t>.,</w:t>
      </w:r>
      <w:r>
        <w:rPr>
          <w:rFonts w:ascii="Times New Roman" w:eastAsia="Times New Roman" w:hAnsi="Times New Roman" w:cs="Times New Roman"/>
        </w:rPr>
        <w:t xml:space="preserve"> Movement Methods, Power, Signal Decoding, User Interface et</w:t>
      </w:r>
      <w:r>
        <w:rPr>
          <w:rFonts w:ascii="Times New Roman" w:eastAsia="Times New Roman" w:hAnsi="Times New Roman" w:cs="Times New Roman"/>
        </w:rPr>
        <w:t xml:space="preserve">c.). This offered a clear pathway for each of us to follow </w:t>
      </w:r>
      <w:r>
        <w:rPr>
          <w:rFonts w:ascii="Times New Roman" w:eastAsia="Times New Roman" w:hAnsi="Times New Roman" w:cs="Times New Roman"/>
        </w:rPr>
        <w:t>to</w:t>
      </w:r>
      <w:r>
        <w:rPr>
          <w:rFonts w:ascii="Times New Roman" w:eastAsia="Times New Roman" w:hAnsi="Times New Roman" w:cs="Times New Roman"/>
        </w:rPr>
        <w:t xml:space="preserve"> assemble the complete rover.</w:t>
      </w:r>
    </w:p>
    <w:p w14:paraId="000000B6" w14:textId="77777777" w:rsidR="003E6828" w:rsidRDefault="003E6828">
      <w:pPr>
        <w:rPr>
          <w:rFonts w:ascii="Times New Roman" w:eastAsia="Times New Roman" w:hAnsi="Times New Roman" w:cs="Times New Roman"/>
        </w:rPr>
      </w:pPr>
    </w:p>
    <w:p w14:paraId="000000B7" w14:textId="553D6D7D"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3. High Level Design</w:t>
      </w:r>
    </w:p>
    <w:p w14:paraId="000000B8" w14:textId="77777777" w:rsidR="003E6828" w:rsidRDefault="003E6828">
      <w:pPr>
        <w:rPr>
          <w:rFonts w:ascii="Times New Roman" w:eastAsia="Times New Roman" w:hAnsi="Times New Roman" w:cs="Times New Roman"/>
        </w:rPr>
      </w:pPr>
    </w:p>
    <w:p w14:paraId="000000B9" w14:textId="2CC3F065"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Chassis was designed based on the original </w:t>
      </w:r>
      <w:proofErr w:type="spellStart"/>
      <w:r>
        <w:rPr>
          <w:rFonts w:ascii="Times New Roman" w:eastAsia="Times New Roman" w:hAnsi="Times New Roman" w:cs="Times New Roman"/>
        </w:rPr>
        <w:t>EEEbug</w:t>
      </w:r>
      <w:proofErr w:type="spellEnd"/>
      <w:r>
        <w:rPr>
          <w:rFonts w:ascii="Times New Roman" w:eastAsia="Times New Roman" w:hAnsi="Times New Roman" w:cs="Times New Roman"/>
        </w:rPr>
        <w:t xml:space="preserve"> so there is enough space for the </w:t>
      </w:r>
      <w:r w:rsidR="00E0254D">
        <w:rPr>
          <w:rFonts w:ascii="Times New Roman" w:eastAsia="Times New Roman" w:hAnsi="Times New Roman" w:cs="Times New Roman"/>
        </w:rPr>
        <w:t>Arduino</w:t>
      </w:r>
      <w:r>
        <w:rPr>
          <w:rFonts w:ascii="Times New Roman" w:eastAsia="Times New Roman" w:hAnsi="Times New Roman" w:cs="Times New Roman"/>
        </w:rPr>
        <w:t xml:space="preserve"> board, a circuit bread board and sensors</w:t>
      </w:r>
      <w:r w:rsidR="00E0254D">
        <w:rPr>
          <w:rFonts w:ascii="Times New Roman" w:eastAsia="Times New Roman" w:hAnsi="Times New Roman" w:cs="Times New Roman"/>
        </w:rPr>
        <w:t xml:space="preserve">. </w:t>
      </w:r>
      <w:r>
        <w:rPr>
          <w:rFonts w:ascii="Times New Roman" w:eastAsia="Times New Roman" w:hAnsi="Times New Roman" w:cs="Times New Roman"/>
        </w:rPr>
        <w:t>Reduction in weight of the chassis improves mobility of the rover and cost effectiveness in terms of material usage.</w:t>
      </w:r>
      <w:r w:rsidR="00E0254D">
        <w:rPr>
          <w:rFonts w:ascii="Times New Roman" w:eastAsia="Times New Roman" w:hAnsi="Times New Roman" w:cs="Times New Roman"/>
        </w:rPr>
        <w:t xml:space="preserve"> </w:t>
      </w:r>
      <w:r>
        <w:rPr>
          <w:rFonts w:ascii="Times New Roman" w:eastAsia="Times New Roman" w:hAnsi="Times New Roman" w:cs="Times New Roman"/>
        </w:rPr>
        <w:t xml:space="preserve">Electrolytic capacitors were not ideal to </w:t>
      </w:r>
      <w:r w:rsidR="00A125AB">
        <w:rPr>
          <w:rFonts w:ascii="Times New Roman" w:eastAsia="Times New Roman" w:hAnsi="Times New Roman" w:cs="Times New Roman"/>
        </w:rPr>
        <w:t>choose</w:t>
      </w:r>
      <w:r>
        <w:rPr>
          <w:rFonts w:ascii="Times New Roman" w:eastAsia="Times New Roman" w:hAnsi="Times New Roman" w:cs="Times New Roman"/>
        </w:rPr>
        <w:t xml:space="preserve"> due to their possibility of fault caused by electrolytes. Main focuses were on:</w:t>
      </w:r>
    </w:p>
    <w:p w14:paraId="000000BA" w14:textId="77777777" w:rsidR="003E6828" w:rsidRDefault="003E6828">
      <w:pPr>
        <w:rPr>
          <w:rFonts w:ascii="Times New Roman" w:eastAsia="Times New Roman" w:hAnsi="Times New Roman" w:cs="Times New Roman"/>
        </w:rPr>
      </w:pPr>
    </w:p>
    <w:p w14:paraId="000000BB" w14:textId="7D9E2911" w:rsidR="003E6828" w:rsidRDefault="00235EA7">
      <w:pPr>
        <w:numPr>
          <w:ilvl w:val="0"/>
          <w:numId w:val="15"/>
        </w:numPr>
        <w:rPr>
          <w:rFonts w:ascii="Times New Roman" w:eastAsia="Times New Roman" w:hAnsi="Times New Roman" w:cs="Times New Roman"/>
        </w:rPr>
      </w:pPr>
      <w:r>
        <w:rPr>
          <w:rFonts w:ascii="Times New Roman" w:eastAsia="Times New Roman" w:hAnsi="Times New Roman" w:cs="Times New Roman"/>
        </w:rPr>
        <w:t>Control: We</w:t>
      </w:r>
      <w:r>
        <w:rPr>
          <w:rFonts w:ascii="Times New Roman" w:eastAsia="Times New Roman" w:hAnsi="Times New Roman" w:cs="Times New Roman"/>
        </w:rPr>
        <w:t xml:space="preserve"> have aimed to make the Rover move as comfortably as possible in various environments.</w:t>
      </w:r>
      <w:r w:rsidR="00E0254D">
        <w:rPr>
          <w:rFonts w:ascii="Times New Roman" w:eastAsia="Times New Roman" w:hAnsi="Times New Roman" w:cs="Times New Roman"/>
        </w:rPr>
        <w:t xml:space="preserve"> </w:t>
      </w:r>
      <w:r>
        <w:rPr>
          <w:rFonts w:ascii="Times New Roman" w:eastAsia="Times New Roman" w:hAnsi="Times New Roman" w:cs="Times New Roman"/>
        </w:rPr>
        <w:t>This means that the rover must be able to balance on an uneven terrain and in case of collisions, it  must be able to return to a balanced position and function normally.</w:t>
      </w:r>
    </w:p>
    <w:p w14:paraId="000000BC" w14:textId="77777777" w:rsidR="003E6828" w:rsidRDefault="003E6828">
      <w:pPr>
        <w:ind w:left="720"/>
        <w:rPr>
          <w:rFonts w:ascii="Times New Roman" w:eastAsia="Times New Roman" w:hAnsi="Times New Roman" w:cs="Times New Roman"/>
        </w:rPr>
      </w:pPr>
    </w:p>
    <w:p w14:paraId="000000BD" w14:textId="5E01B5F3" w:rsidR="003E6828" w:rsidRDefault="1D0F4B74">
      <w:pPr>
        <w:numPr>
          <w:ilvl w:val="0"/>
          <w:numId w:val="15"/>
        </w:numPr>
        <w:rPr>
          <w:rFonts w:ascii="Times New Roman" w:eastAsia="Times New Roman" w:hAnsi="Times New Roman" w:cs="Times New Roman"/>
        </w:rPr>
      </w:pPr>
      <w:r w:rsidRPr="1D0F4B74">
        <w:rPr>
          <w:rFonts w:ascii="Times New Roman" w:eastAsia="Times New Roman" w:hAnsi="Times New Roman" w:cs="Times New Roman"/>
        </w:rPr>
        <w:t xml:space="preserve">Safe Position of Circuit Components: In order to prevent </w:t>
      </w:r>
      <w:r w:rsidRPr="1D0F4B74">
        <w:rPr>
          <w:rFonts w:ascii="Times New Roman" w:eastAsia="Times New Roman" w:hAnsi="Times New Roman" w:cs="Times New Roman"/>
        </w:rPr>
        <w:t>any damages to</w:t>
      </w:r>
      <w:r w:rsidRPr="1D0F4B74">
        <w:rPr>
          <w:rFonts w:ascii="Times New Roman" w:eastAsia="Times New Roman" w:hAnsi="Times New Roman" w:cs="Times New Roman"/>
        </w:rPr>
        <w:t xml:space="preserve"> the internal structure</w:t>
      </w:r>
      <w:r w:rsidR="006E5DE4">
        <w:rPr>
          <w:rFonts w:ascii="Times New Roman" w:eastAsia="Times New Roman" w:hAnsi="Times New Roman" w:cs="Times New Roman"/>
        </w:rPr>
        <w:t xml:space="preserve"> </w:t>
      </w:r>
      <w:r w:rsidRPr="1D0F4B74">
        <w:rPr>
          <w:rFonts w:ascii="Times New Roman" w:eastAsia="Times New Roman" w:hAnsi="Times New Roman" w:cs="Times New Roman"/>
        </w:rPr>
        <w:t>we had to find the safest method to attach the electrical components to the chassis.</w:t>
      </w:r>
    </w:p>
    <w:p w14:paraId="000000BE" w14:textId="77777777" w:rsidR="003E6828" w:rsidRDefault="003E6828">
      <w:pPr>
        <w:ind w:left="720"/>
        <w:rPr>
          <w:rFonts w:ascii="Times New Roman" w:eastAsia="Times New Roman" w:hAnsi="Times New Roman" w:cs="Times New Roman"/>
        </w:rPr>
      </w:pPr>
    </w:p>
    <w:p w14:paraId="000000BF" w14:textId="4318F3CB" w:rsidR="003E6828" w:rsidRDefault="00235EA7">
      <w:pPr>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Reduction of dimensions and weight: It’s vital for the chassis to be as light and compact as possible </w:t>
      </w:r>
      <w:r>
        <w:rPr>
          <w:rFonts w:ascii="Times New Roman" w:eastAsia="Times New Roman" w:hAnsi="Times New Roman" w:cs="Times New Roman"/>
        </w:rPr>
        <w:t>to</w:t>
      </w:r>
      <w:r>
        <w:rPr>
          <w:rFonts w:ascii="Times New Roman" w:eastAsia="Times New Roman" w:hAnsi="Times New Roman" w:cs="Times New Roman"/>
        </w:rPr>
        <w:t xml:space="preserve"> avoid excessive power consump</w:t>
      </w:r>
      <w:r>
        <w:rPr>
          <w:rFonts w:ascii="Times New Roman" w:eastAsia="Times New Roman" w:hAnsi="Times New Roman" w:cs="Times New Roman"/>
        </w:rPr>
        <w:t>tion and overheating of the motors.</w:t>
      </w:r>
    </w:p>
    <w:p w14:paraId="000000C0" w14:textId="77777777" w:rsidR="003E6828" w:rsidRDefault="003E6828">
      <w:pPr>
        <w:rPr>
          <w:rFonts w:ascii="Times New Roman" w:eastAsia="Times New Roman" w:hAnsi="Times New Roman" w:cs="Times New Roman"/>
        </w:rPr>
      </w:pPr>
    </w:p>
    <w:p w14:paraId="000000C1" w14:textId="3F0DC2AC"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4. Detailed Design</w:t>
      </w:r>
    </w:p>
    <w:p w14:paraId="000000C2" w14:textId="77777777" w:rsidR="003E6828" w:rsidRDefault="003E6828">
      <w:pPr>
        <w:rPr>
          <w:rFonts w:ascii="Times New Roman" w:eastAsia="Times New Roman" w:hAnsi="Times New Roman" w:cs="Times New Roman"/>
        </w:rPr>
      </w:pPr>
    </w:p>
    <w:p w14:paraId="000000C3" w14:textId="73FDE014"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 xml:space="preserve">4.1 Comparison with </w:t>
      </w:r>
      <w:r>
        <w:rPr>
          <w:rFonts w:ascii="Times New Roman" w:eastAsia="Times New Roman" w:hAnsi="Times New Roman" w:cs="Times New Roman"/>
          <w:b/>
        </w:rPr>
        <w:t xml:space="preserve">Previous </w:t>
      </w:r>
      <w:r w:rsidR="008175D6">
        <w:rPr>
          <w:rFonts w:ascii="Times New Roman" w:eastAsia="Times New Roman" w:hAnsi="Times New Roman" w:cs="Times New Roman"/>
          <w:b/>
        </w:rPr>
        <w:t>Design</w:t>
      </w:r>
    </w:p>
    <w:p w14:paraId="000000C4" w14:textId="30AD457F" w:rsidR="003E6828" w:rsidRDefault="003E6828">
      <w:pPr>
        <w:rPr>
          <w:rFonts w:ascii="Times New Roman" w:eastAsia="Times New Roman" w:hAnsi="Times New Roman" w:cs="Times New Roman"/>
        </w:rPr>
      </w:pPr>
    </w:p>
    <w:p w14:paraId="4C641EBB" w14:textId="698AFD69" w:rsidR="0021411D"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682861" behindDoc="0" locked="0" layoutInCell="1" allowOverlap="1" wp14:anchorId="14289611" wp14:editId="67EDDB3F">
                <wp:simplePos x="0" y="0"/>
                <wp:positionH relativeFrom="column">
                  <wp:posOffset>-76200</wp:posOffset>
                </wp:positionH>
                <wp:positionV relativeFrom="paragraph">
                  <wp:posOffset>3169285</wp:posOffset>
                </wp:positionV>
                <wp:extent cx="3623945" cy="635"/>
                <wp:effectExtent l="0" t="0" r="0" b="0"/>
                <wp:wrapSquare wrapText="bothSides"/>
                <wp:docPr id="118635926" name="Text Box 1"/>
                <wp:cNvGraphicFramePr/>
                <a:graphic xmlns:a="http://schemas.openxmlformats.org/drawingml/2006/main">
                  <a:graphicData uri="http://schemas.microsoft.com/office/word/2010/wordprocessingShape">
                    <wps:wsp>
                      <wps:cNvSpPr txBox="1"/>
                      <wps:spPr>
                        <a:xfrm>
                          <a:off x="0" y="0"/>
                          <a:ext cx="3623945" cy="635"/>
                        </a:xfrm>
                        <a:prstGeom prst="rect">
                          <a:avLst/>
                        </a:prstGeom>
                        <a:solidFill>
                          <a:prstClr val="white"/>
                        </a:solidFill>
                        <a:ln>
                          <a:noFill/>
                        </a:ln>
                      </wps:spPr>
                      <wps:txbx>
                        <w:txbxContent>
                          <w:p w14:paraId="09F05599" w14:textId="42F063EB" w:rsidR="00297150" w:rsidRPr="0085641A" w:rsidRDefault="00297150" w:rsidP="00297150">
                            <w:pPr>
                              <w:pStyle w:val="Caption"/>
                              <w:rPr>
                                <w:noProof/>
                              </w:rPr>
                            </w:pPr>
                            <w:r>
                              <w:t xml:space="preserve">Figure </w:t>
                            </w:r>
                            <w:fldSimple w:instr=" SEQ Figure \* ARABIC ">
                              <w:r w:rsidR="00BC1875">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289611" id="_x0000_t202" coordsize="21600,21600" o:spt="202" path="m,l,21600r21600,l21600,xe">
                <v:stroke joinstyle="miter"/>
                <v:path gradientshapeok="t" o:connecttype="rect"/>
              </v:shapetype>
              <v:shape id="Text Box 1" o:spid="_x0000_s1026" type="#_x0000_t202" style="position:absolute;margin-left:-6pt;margin-top:249.55pt;width:285.35pt;height:.05pt;z-index:2516828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FWGwIAAEAEAAAOAAAAZHJzL2Uyb0RvYy54bWysU01v2zAMvQ/YfxB0X5yPNV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" stroked="f">
                <v:textbox style="mso-fit-shape-to-text:t" inset="0,0,0,0">
                  <w:txbxContent>
                    <w:p w14:paraId="09F05599" w14:textId="42F063EB" w:rsidR="00297150" w:rsidRPr="0085641A" w:rsidRDefault="00297150" w:rsidP="00297150">
                      <w:pPr>
                        <w:pStyle w:val="Caption"/>
                        <w:rPr>
                          <w:noProof/>
                        </w:rPr>
                      </w:pPr>
                      <w:r>
                        <w:t xml:space="preserve">Figure </w:t>
                      </w:r>
                      <w:fldSimple w:instr=" SEQ Figure \* ARABIC ">
                        <w:r w:rsidR="00BC1875">
                          <w:rPr>
                            <w:noProof/>
                          </w:rPr>
                          <w:t>2</w:t>
                        </w:r>
                      </w:fldSimple>
                    </w:p>
                  </w:txbxContent>
                </v:textbox>
                <w10:wrap type="square"/>
              </v:shape>
            </w:pict>
          </mc:Fallback>
        </mc:AlternateContent>
      </w:r>
      <w:r w:rsidR="00F00885">
        <w:rPr>
          <w:noProof/>
        </w:rPr>
        <w:drawing>
          <wp:anchor distT="0" distB="0" distL="114300" distR="114300" simplePos="0" relativeHeight="251656232" behindDoc="0" locked="0" layoutInCell="1" allowOverlap="1" wp14:anchorId="21DC460B" wp14:editId="22A42CF4">
            <wp:simplePos x="0" y="0"/>
            <wp:positionH relativeFrom="column">
              <wp:posOffset>870585</wp:posOffset>
            </wp:positionH>
            <wp:positionV relativeFrom="paragraph">
              <wp:posOffset>434975</wp:posOffset>
            </wp:positionV>
            <wp:extent cx="1730375" cy="3623945"/>
            <wp:effectExtent l="0" t="0" r="0" b="0"/>
            <wp:wrapSquare wrapText="bothSides"/>
            <wp:docPr id="1068629503" name="Picture 1068629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16">
                      <a:extLst>
                        <a:ext uri="{28A0092B-C50C-407E-A947-70E740481C1C}">
                          <a14:useLocalDpi xmlns:a14="http://schemas.microsoft.com/office/drawing/2010/main" val="0"/>
                        </a:ext>
                      </a:extLst>
                    </a:blip>
                    <a:srcRect/>
                    <a:stretch>
                      <a:fillRect/>
                    </a:stretch>
                  </pic:blipFill>
                  <pic:spPr>
                    <a:xfrm rot="16200000">
                      <a:off x="0" y="0"/>
                      <a:ext cx="1730375" cy="3623945"/>
                    </a:xfrm>
                    <a:prstGeom prst="rect">
                      <a:avLst/>
                    </a:prstGeom>
                  </pic:spPr>
                </pic:pic>
              </a:graphicData>
            </a:graphic>
            <wp14:sizeRelH relativeFrom="page">
              <wp14:pctWidth>0</wp14:pctWidth>
            </wp14:sizeRelH>
            <wp14:sizeRelV relativeFrom="page">
              <wp14:pctHeight>0</wp14:pctHeight>
            </wp14:sizeRelV>
          </wp:anchor>
        </w:drawing>
      </w:r>
      <w:r w:rsidR="002C3248">
        <w:rPr>
          <w:rFonts w:ascii="Times New Roman" w:eastAsia="Times New Roman" w:hAnsi="Times New Roman" w:cs="Times New Roman"/>
        </w:rPr>
        <w:t>Throughout the development process, the chassis underwent numerous updates and enhancements. These modifications were undertaken to look for discernible improvements and enhance the overall performance of the design. Each iteration aimed to address specific issues and refine the chassis to meet the desired objectives.</w:t>
      </w:r>
      <w:r w:rsidR="0021411D" w:rsidRPr="0021411D">
        <w:rPr>
          <w:color w:val="000000"/>
        </w:rPr>
        <w:t xml:space="preserve"> </w:t>
      </w:r>
      <w:r w:rsidR="0021411D" w:rsidRPr="00B00D3F">
        <w:rPr>
          <w:color w:val="000000"/>
        </w:rPr>
        <w:t xml:space="preserve">Here is a 2D model of the first design that </w:t>
      </w:r>
      <w:r w:rsidR="00874307" w:rsidRPr="00B00D3F">
        <w:rPr>
          <w:color w:val="000000"/>
        </w:rPr>
        <w:t>led</w:t>
      </w:r>
      <w:r w:rsidR="0021411D" w:rsidRPr="00B00D3F">
        <w:rPr>
          <w:color w:val="000000"/>
        </w:rPr>
        <w:t xml:space="preserve"> to the final chassis:</w:t>
      </w:r>
    </w:p>
    <w:p w14:paraId="000000C7" w14:textId="0DA65598" w:rsidR="003E6828" w:rsidRDefault="003E6828">
      <w:pPr>
        <w:rPr>
          <w:rFonts w:ascii="Times New Roman" w:eastAsia="Times New Roman" w:hAnsi="Times New Roman" w:cs="Times New Roman"/>
        </w:rPr>
      </w:pPr>
    </w:p>
    <w:p w14:paraId="000000C8" w14:textId="278C348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       </w:t>
      </w:r>
    </w:p>
    <w:p w14:paraId="000000C9" w14:textId="55A1FD1C"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Although it was tr</w:t>
      </w:r>
      <w:r>
        <w:rPr>
          <w:rFonts w:ascii="Times New Roman" w:eastAsia="Times New Roman" w:hAnsi="Times New Roman" w:cs="Times New Roman"/>
        </w:rPr>
        <w:t xml:space="preserve">immed to rid of unused space on the margins it still covers a great amount of space in the middle where the bread board will be placed. There is also some unused space near the centre that could be cleared </w:t>
      </w:r>
      <w:r>
        <w:rPr>
          <w:rFonts w:ascii="Times New Roman" w:eastAsia="Times New Roman" w:hAnsi="Times New Roman" w:cs="Times New Roman"/>
        </w:rPr>
        <w:t>of</w:t>
      </w:r>
      <w:r>
        <w:rPr>
          <w:rFonts w:ascii="Times New Roman" w:eastAsia="Times New Roman" w:hAnsi="Times New Roman" w:cs="Times New Roman"/>
        </w:rPr>
        <w:t>.</w:t>
      </w:r>
      <w:r w:rsidR="00F00885">
        <w:rPr>
          <w:rFonts w:ascii="Times New Roman" w:eastAsia="Times New Roman" w:hAnsi="Times New Roman" w:cs="Times New Roman"/>
        </w:rPr>
        <w:t xml:space="preserve"> </w:t>
      </w:r>
      <w:r w:rsidR="00604458">
        <w:rPr>
          <w:rFonts w:ascii="Times New Roman" w:eastAsia="Times New Roman" w:hAnsi="Times New Roman" w:cs="Times New Roman"/>
        </w:rPr>
        <w:t>There</w:t>
      </w:r>
      <w:r w:rsidR="00604458">
        <w:rPr>
          <w:rFonts w:ascii="Times New Roman" w:eastAsia="Times New Roman" w:hAnsi="Times New Roman" w:cs="Times New Roman"/>
        </w:rPr>
        <w:t xml:space="preserve"> is also </w:t>
      </w:r>
      <w:r w:rsidR="00F00885">
        <w:rPr>
          <w:rFonts w:ascii="Times New Roman" w:eastAsia="Times New Roman" w:hAnsi="Times New Roman" w:cs="Times New Roman"/>
        </w:rPr>
        <w:t>no modification in the centre where</w:t>
      </w:r>
    </w:p>
    <w:p w14:paraId="1F258E58" w14:textId="245A882C" w:rsidR="00F00885" w:rsidRDefault="00F00885">
      <w:pPr>
        <w:rPr>
          <w:rFonts w:ascii="Times New Roman" w:eastAsia="Times New Roman" w:hAnsi="Times New Roman" w:cs="Times New Roman"/>
        </w:rPr>
      </w:pPr>
      <w:r>
        <w:rPr>
          <w:rFonts w:ascii="Times New Roman" w:eastAsia="Times New Roman" w:hAnsi="Times New Roman" w:cs="Times New Roman"/>
        </w:rPr>
        <w:t>the motor driver is placed.</w:t>
      </w:r>
    </w:p>
    <w:p w14:paraId="000000CC" w14:textId="77777777" w:rsidR="003E6828" w:rsidRDefault="003E6828">
      <w:pPr>
        <w:rPr>
          <w:rFonts w:ascii="Times New Roman" w:eastAsia="Times New Roman" w:hAnsi="Times New Roman" w:cs="Times New Roman"/>
        </w:rPr>
      </w:pPr>
    </w:p>
    <w:p w14:paraId="7E4B39FD" w14:textId="2E5EA70C" w:rsidR="0023798B" w:rsidRPr="0023798B" w:rsidRDefault="00235EA7" w:rsidP="0023798B">
      <w:pPr>
        <w:rPr>
          <w:rFonts w:ascii="Times New Roman" w:eastAsia="Times New Roman" w:hAnsi="Times New Roman" w:cs="Times New Roman"/>
        </w:rPr>
      </w:pPr>
      <w:r>
        <w:rPr>
          <w:rFonts w:ascii="Times New Roman" w:eastAsia="Times New Roman" w:hAnsi="Times New Roman" w:cs="Times New Roman"/>
        </w:rPr>
        <w:t>The previous two points made were key into</w:t>
      </w:r>
      <w:r>
        <w:rPr>
          <w:rFonts w:ascii="Times New Roman" w:eastAsia="Times New Roman" w:hAnsi="Times New Roman" w:cs="Times New Roman"/>
        </w:rPr>
        <w:t xml:space="preserve"> the next design of the chassis</w:t>
      </w:r>
      <w:r w:rsidR="00EF7BA0">
        <w:rPr>
          <w:rFonts w:ascii="Times New Roman" w:eastAsia="Times New Roman" w:hAnsi="Times New Roman" w:cs="Times New Roman"/>
        </w:rPr>
        <w:t xml:space="preserve"> (below):</w:t>
      </w:r>
    </w:p>
    <w:p w14:paraId="6F1D9192" w14:textId="51F9EEBB" w:rsidR="0023798B" w:rsidRPr="0023798B" w:rsidRDefault="00013624" w:rsidP="00D73CF7">
      <w:pPr>
        <w:pStyle w:val="Caption"/>
        <w:rPr>
          <w:rFonts w:ascii="Times New Roman" w:eastAsia="Times New Roman" w:hAnsi="Times New Roman" w:cs="Times New Roman"/>
        </w:rPr>
      </w:pPr>
      <w:r w:rsidRPr="00013624">
        <w:rPr>
          <w:rFonts w:ascii="Times New Roman" w:eastAsia="Times New Roman" w:hAnsi="Times New Roman" w:cs="Times New Roman"/>
          <w:noProof/>
        </w:rPr>
        <mc:AlternateContent>
          <mc:Choice Requires="wps">
            <w:drawing>
              <wp:anchor distT="45720" distB="45720" distL="114300" distR="114300" simplePos="0" relativeHeight="251656222" behindDoc="0" locked="0" layoutInCell="1" allowOverlap="1" wp14:anchorId="1B9C1382" wp14:editId="738C4F88">
                <wp:simplePos x="0" y="0"/>
                <wp:positionH relativeFrom="column">
                  <wp:posOffset>3713480</wp:posOffset>
                </wp:positionH>
                <wp:positionV relativeFrom="paragraph">
                  <wp:posOffset>189865</wp:posOffset>
                </wp:positionV>
                <wp:extent cx="2360930" cy="1404620"/>
                <wp:effectExtent l="0" t="0" r="22860" b="1143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FBFB88" w14:textId="593AB0CC" w:rsidR="00013624" w:rsidRDefault="00013624" w:rsidP="00013624">
                            <w:pPr>
                              <w:rPr>
                                <w:rFonts w:ascii="Times New Roman" w:eastAsia="Times New Roman" w:hAnsi="Times New Roman" w:cs="Times New Roman"/>
                              </w:rPr>
                            </w:pPr>
                            <w:r>
                              <w:rPr>
                                <w:rFonts w:ascii="Times New Roman" w:eastAsia="Times New Roman" w:hAnsi="Times New Roman" w:cs="Times New Roman"/>
                              </w:rPr>
                              <w:t>Large rectangular space on the right end of the chassis is now replaced with two support pillars for the breadboard to be inserted and an extra rectangular hole was added for weight optimization. The writing does not hold any importance except aesthetics so it can be removed, and the chassis can be trimmed on the sides for more weight reduction.</w:t>
                            </w:r>
                          </w:p>
                          <w:p w14:paraId="47CF6D1A" w14:textId="53D11C99" w:rsidR="00013624" w:rsidRDefault="00013624"/>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9C1382" id="Text Box 217" o:spid="_x0000_s1027" type="#_x0000_t202" style="position:absolute;margin-left:292.4pt;margin-top:14.95pt;width:185.9pt;height:110.6pt;z-index:25165622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">
                <v:textbox style="mso-fit-shape-to-text:t">
                  <w:txbxContent>
                    <w:p w14:paraId="44FBFB88" w14:textId="593AB0CC" w:rsidR="00013624" w:rsidRDefault="00013624" w:rsidP="00013624">
                      <w:pPr>
                        <w:rPr>
                          <w:rFonts w:ascii="Times New Roman" w:eastAsia="Times New Roman" w:hAnsi="Times New Roman" w:cs="Times New Roman"/>
                        </w:rPr>
                      </w:pPr>
                      <w:r>
                        <w:rPr>
                          <w:rFonts w:ascii="Times New Roman" w:eastAsia="Times New Roman" w:hAnsi="Times New Roman" w:cs="Times New Roman"/>
                        </w:rPr>
                        <w:t>Large rectangular space on the right end of the chassis is now replaced with two support pillars for the breadboard to be inserted and an extra rectangular hole was added for weight optimization. The writing does not hold any importance except aesthetics so it can be removed, and the chassis can be trimmed on the sides for more weight reduction.</w:t>
                      </w:r>
                    </w:p>
                    <w:p w14:paraId="47CF6D1A" w14:textId="53D11C99" w:rsidR="00013624" w:rsidRDefault="00013624"/>
                  </w:txbxContent>
                </v:textbox>
                <w10:wrap type="square"/>
              </v:shape>
            </w:pict>
          </mc:Fallback>
        </mc:AlternateContent>
      </w:r>
    </w:p>
    <w:p w14:paraId="000000D0" w14:textId="7534B89F" w:rsidR="003E6828" w:rsidRDefault="00F52850" w:rsidP="00F52850">
      <w:pPr>
        <w:pStyle w:val="Caption"/>
        <w:rPr>
          <w:rFonts w:ascii="Times New Roman" w:eastAsia="Times New Roman" w:hAnsi="Times New Roman" w:cs="Times New Roman"/>
        </w:rPr>
      </w:pPr>
      <w:r>
        <w:t xml:space="preserve">1b. Chassis model </w:t>
      </w:r>
      <w:r w:rsidR="00297150">
        <w:rPr>
          <w:noProof/>
        </w:rPr>
        <mc:AlternateContent>
          <mc:Choice Requires="wps">
            <w:drawing>
              <wp:anchor distT="0" distB="0" distL="114300" distR="114300" simplePos="0" relativeHeight="251684909" behindDoc="0" locked="0" layoutInCell="1" allowOverlap="1" wp14:anchorId="029B90EB" wp14:editId="2B00F90C">
                <wp:simplePos x="0" y="0"/>
                <wp:positionH relativeFrom="column">
                  <wp:posOffset>9525</wp:posOffset>
                </wp:positionH>
                <wp:positionV relativeFrom="paragraph">
                  <wp:posOffset>2095500</wp:posOffset>
                </wp:positionV>
                <wp:extent cx="3581400" cy="635"/>
                <wp:effectExtent l="0" t="0" r="0" b="0"/>
                <wp:wrapSquare wrapText="bothSides"/>
                <wp:docPr id="887816625" name="Text Box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6B03E7AC" w14:textId="4C9242DE" w:rsidR="00297150" w:rsidRPr="001C676D" w:rsidRDefault="00297150" w:rsidP="00297150">
                            <w:pPr>
                              <w:pStyle w:val="Caption"/>
                            </w:pPr>
                            <w:r>
                              <w:t xml:space="preserve">Figure </w:t>
                            </w:r>
                            <w:fldSimple w:instr=" SEQ Figure \* ARABIC ">
                              <w:r w:rsidR="00BC1875">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B90EB" id="_x0000_s1028" type="#_x0000_t202" style="position:absolute;margin-left:.75pt;margin-top:165pt;width:282pt;height:.05pt;z-index:2516849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ME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9vZ5ymFJMVurq4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" stroked="f">
                <v:textbox style="mso-fit-shape-to-text:t" inset="0,0,0,0">
                  <w:txbxContent>
                    <w:p w14:paraId="6B03E7AC" w14:textId="4C9242DE" w:rsidR="00297150" w:rsidRPr="001C676D" w:rsidRDefault="00297150" w:rsidP="00297150">
                      <w:pPr>
                        <w:pStyle w:val="Caption"/>
                      </w:pPr>
                      <w:r>
                        <w:t xml:space="preserve">Figure </w:t>
                      </w:r>
                      <w:fldSimple w:instr=" SEQ Figure \* ARABIC ">
                        <w:r w:rsidR="00BC1875">
                          <w:rPr>
                            <w:noProof/>
                          </w:rPr>
                          <w:t>3</w:t>
                        </w:r>
                      </w:fldSimple>
                    </w:p>
                  </w:txbxContent>
                </v:textbox>
                <w10:wrap type="square"/>
              </v:shape>
            </w:pict>
          </mc:Fallback>
        </mc:AlternateContent>
      </w:r>
      <w:r w:rsidR="6D9F50B7">
        <w:rPr>
          <w:noProof/>
        </w:rPr>
        <w:drawing>
          <wp:anchor distT="0" distB="0" distL="114300" distR="114300" simplePos="0" relativeHeight="251656221" behindDoc="0" locked="0" layoutInCell="1" allowOverlap="1" wp14:anchorId="02401F84" wp14:editId="3532A90E">
            <wp:simplePos x="1685925" y="6372225"/>
            <wp:positionH relativeFrom="column">
              <wp:align>left</wp:align>
            </wp:positionH>
            <wp:positionV relativeFrom="paragraph">
              <wp:align>top</wp:align>
            </wp:positionV>
            <wp:extent cx="2038350" cy="3581400"/>
            <wp:effectExtent l="9525" t="0" r="9525" b="9525"/>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7">
                      <a:extLst>
                        <a:ext uri="{28A0092B-C50C-407E-A947-70E740481C1C}">
                          <a14:useLocalDpi xmlns:a14="http://schemas.microsoft.com/office/drawing/2010/main" val="0"/>
                        </a:ext>
                      </a:extLst>
                    </a:blip>
                    <a:srcRect/>
                    <a:stretch>
                      <a:fillRect/>
                    </a:stretch>
                  </pic:blipFill>
                  <pic:spPr>
                    <a:xfrm rot="5400000">
                      <a:off x="0" y="0"/>
                      <a:ext cx="2038350" cy="3581400"/>
                    </a:xfrm>
                    <a:prstGeom prst="rect">
                      <a:avLst/>
                    </a:prstGeom>
                  </pic:spPr>
                </pic:pic>
              </a:graphicData>
            </a:graphic>
          </wp:anchor>
        </w:drawing>
      </w:r>
      <w:r>
        <w:t>2</w:t>
      </w:r>
    </w:p>
    <w:p w14:paraId="000000D5" w14:textId="411426DC" w:rsidR="003E6828" w:rsidRDefault="009F4AB8">
      <w:pPr>
        <w:rPr>
          <w:rFonts w:ascii="Times New Roman" w:eastAsia="Times New Roman" w:hAnsi="Times New Roman" w:cs="Times New Roman"/>
        </w:rPr>
      </w:pPr>
      <w:r>
        <w:rPr>
          <w:rFonts w:ascii="Times New Roman" w:eastAsia="Times New Roman" w:hAnsi="Times New Roman" w:cs="Times New Roman"/>
        </w:rPr>
        <w:t>The optimal thickness for the chassis is 3mm,</w:t>
      </w:r>
      <w:r w:rsidR="005B5C8C">
        <w:rPr>
          <w:rFonts w:ascii="Times New Roman" w:eastAsia="Times New Roman" w:hAnsi="Times New Roman" w:cs="Times New Roman"/>
        </w:rPr>
        <w:t xml:space="preserve"> as </w:t>
      </w:r>
      <w:r w:rsidR="00FE7F89">
        <w:rPr>
          <w:rFonts w:ascii="Times New Roman" w:eastAsia="Times New Roman" w:hAnsi="Times New Roman" w:cs="Times New Roman"/>
        </w:rPr>
        <w:t>any</w:t>
      </w:r>
      <w:r w:rsidR="0051765D">
        <w:rPr>
          <w:rFonts w:ascii="Times New Roman" w:eastAsia="Times New Roman" w:hAnsi="Times New Roman" w:cs="Times New Roman"/>
        </w:rPr>
        <w:t xml:space="preserve"> </w:t>
      </w:r>
      <w:r w:rsidR="00837B78">
        <w:rPr>
          <w:rFonts w:ascii="Times New Roman" w:eastAsia="Times New Roman" w:hAnsi="Times New Roman" w:cs="Times New Roman"/>
        </w:rPr>
        <w:t xml:space="preserve">dimension below 3mm could cause the chassis to </w:t>
      </w:r>
      <w:r w:rsidR="001061EB">
        <w:rPr>
          <w:rFonts w:ascii="Times New Roman" w:eastAsia="Times New Roman" w:hAnsi="Times New Roman" w:cs="Times New Roman"/>
        </w:rPr>
        <w:t>plastically deform as it is 3D printed rather than laser cut using stronger materials in order to avoid exceeding the weight limit</w:t>
      </w:r>
      <w:r w:rsidR="0028180D">
        <w:rPr>
          <w:rFonts w:ascii="Times New Roman" w:eastAsia="Times New Roman" w:hAnsi="Times New Roman" w:cs="Times New Roman"/>
        </w:rPr>
        <w:t xml:space="preserve"> for the design</w:t>
      </w:r>
      <w:r w:rsidR="00D27CC6">
        <w:rPr>
          <w:rFonts w:ascii="Times New Roman" w:eastAsia="Times New Roman" w:hAnsi="Times New Roman" w:cs="Times New Roman"/>
        </w:rPr>
        <w:t xml:space="preserve">. A thickness of above 3mm </w:t>
      </w:r>
      <w:r w:rsidR="00D27CC6">
        <w:rPr>
          <w:rFonts w:ascii="Times New Roman" w:eastAsia="Times New Roman" w:hAnsi="Times New Roman" w:cs="Times New Roman"/>
        </w:rPr>
        <w:t>would not</w:t>
      </w:r>
      <w:r w:rsidR="00D27CC6">
        <w:rPr>
          <w:rFonts w:ascii="Times New Roman" w:eastAsia="Times New Roman" w:hAnsi="Times New Roman" w:cs="Times New Roman"/>
        </w:rPr>
        <w:t xml:space="preserve"> necessarily improve the stiffness of the chassis as not an </w:t>
      </w:r>
      <w:r w:rsidR="00C348EE">
        <w:rPr>
          <w:rFonts w:ascii="Times New Roman" w:eastAsia="Times New Roman" w:hAnsi="Times New Roman" w:cs="Times New Roman"/>
        </w:rPr>
        <w:t xml:space="preserve">overwhelming </w:t>
      </w:r>
      <w:r w:rsidR="00C066D4">
        <w:rPr>
          <w:rFonts w:ascii="Times New Roman" w:eastAsia="Times New Roman" w:hAnsi="Times New Roman" w:cs="Times New Roman"/>
        </w:rPr>
        <w:t>number</w:t>
      </w:r>
      <w:r w:rsidR="00C348EE">
        <w:rPr>
          <w:rFonts w:ascii="Times New Roman" w:eastAsia="Times New Roman" w:hAnsi="Times New Roman" w:cs="Times New Roman"/>
        </w:rPr>
        <w:t xml:space="preserve"> of components are </w:t>
      </w:r>
      <w:r w:rsidR="00C52FE1">
        <w:rPr>
          <w:rFonts w:ascii="Times New Roman" w:eastAsia="Times New Roman" w:hAnsi="Times New Roman" w:cs="Times New Roman"/>
        </w:rPr>
        <w:t>mounted on th</w:t>
      </w:r>
      <w:r w:rsidR="00805FA1">
        <w:rPr>
          <w:rFonts w:ascii="Times New Roman" w:eastAsia="Times New Roman" w:hAnsi="Times New Roman" w:cs="Times New Roman"/>
        </w:rPr>
        <w:t>e board</w:t>
      </w:r>
      <w:r w:rsidR="00882954">
        <w:rPr>
          <w:rFonts w:ascii="Times New Roman" w:eastAsia="Times New Roman" w:hAnsi="Times New Roman" w:cs="Times New Roman"/>
        </w:rPr>
        <w:t xml:space="preserve">, </w:t>
      </w:r>
    </w:p>
    <w:p w14:paraId="6150FAC2" w14:textId="3B9B4743" w:rsidR="00882954" w:rsidRDefault="00E96D06">
      <w:pPr>
        <w:rPr>
          <w:rFonts w:ascii="Times New Roman" w:eastAsia="Times New Roman" w:hAnsi="Times New Roman" w:cs="Times New Roman"/>
        </w:rPr>
      </w:pPr>
      <w:r>
        <w:rPr>
          <w:rFonts w:ascii="Times New Roman" w:eastAsia="Times New Roman" w:hAnsi="Times New Roman" w:cs="Times New Roman"/>
        </w:rPr>
        <w:t>thus</w:t>
      </w:r>
      <w:r w:rsidR="002362BD">
        <w:rPr>
          <w:rFonts w:ascii="Times New Roman" w:eastAsia="Times New Roman" w:hAnsi="Times New Roman" w:cs="Times New Roman"/>
        </w:rPr>
        <w:t xml:space="preserve"> it would only add unnecessary mass.</w:t>
      </w:r>
    </w:p>
    <w:p w14:paraId="04B3A778" w14:textId="77777777" w:rsidR="00FD4587" w:rsidRDefault="00FD4587">
      <w:pPr>
        <w:rPr>
          <w:rFonts w:ascii="Times New Roman" w:eastAsia="Times New Roman" w:hAnsi="Times New Roman" w:cs="Times New Roman"/>
        </w:rPr>
      </w:pPr>
    </w:p>
    <w:p w14:paraId="722E97B0" w14:textId="20ABDA4C" w:rsidR="00FD4587" w:rsidRDefault="00FD4587">
      <w:pPr>
        <w:rPr>
          <w:rFonts w:ascii="Times New Roman" w:eastAsia="Times New Roman" w:hAnsi="Times New Roman" w:cs="Times New Roman"/>
        </w:rPr>
      </w:pPr>
      <w:r>
        <w:rPr>
          <w:rFonts w:ascii="Times New Roman" w:eastAsia="Times New Roman" w:hAnsi="Times New Roman" w:cs="Times New Roman"/>
        </w:rPr>
        <w:t xml:space="preserve">Extrude commands in AUTOCAD </w:t>
      </w:r>
      <w:r w:rsidR="00E564E7">
        <w:rPr>
          <w:rFonts w:ascii="Times New Roman" w:eastAsia="Times New Roman" w:hAnsi="Times New Roman" w:cs="Times New Roman"/>
        </w:rPr>
        <w:t xml:space="preserve">transformed the 2D design into a 3D format which gives a </w:t>
      </w:r>
      <w:r w:rsidR="006D4748">
        <w:rPr>
          <w:rFonts w:ascii="Times New Roman" w:eastAsia="Times New Roman" w:hAnsi="Times New Roman" w:cs="Times New Roman"/>
        </w:rPr>
        <w:t xml:space="preserve">good view on </w:t>
      </w:r>
      <w:r w:rsidR="006D4748">
        <w:rPr>
          <w:rFonts w:ascii="Times New Roman" w:eastAsia="Times New Roman" w:hAnsi="Times New Roman" w:cs="Times New Roman"/>
        </w:rPr>
        <w:t>the</w:t>
      </w:r>
      <w:r w:rsidR="00B438EA">
        <w:rPr>
          <w:rFonts w:ascii="Times New Roman" w:eastAsia="Times New Roman" w:hAnsi="Times New Roman" w:cs="Times New Roman"/>
        </w:rPr>
        <w:t xml:space="preserve"> </w:t>
      </w:r>
      <w:r w:rsidR="00C066D4">
        <w:rPr>
          <w:rFonts w:ascii="Times New Roman" w:eastAsia="Times New Roman" w:hAnsi="Times New Roman" w:cs="Times New Roman"/>
        </w:rPr>
        <w:t>placement</w:t>
      </w:r>
      <w:r w:rsidR="00B438EA">
        <w:rPr>
          <w:rFonts w:ascii="Times New Roman" w:eastAsia="Times New Roman" w:hAnsi="Times New Roman" w:cs="Times New Roman"/>
        </w:rPr>
        <w:t xml:space="preserve"> of components</w:t>
      </w:r>
      <w:r w:rsidR="00C066D4">
        <w:rPr>
          <w:rFonts w:ascii="Times New Roman" w:eastAsia="Times New Roman" w:hAnsi="Times New Roman" w:cs="Times New Roman"/>
        </w:rPr>
        <w:t xml:space="preserve"> and their respective spacings.</w:t>
      </w:r>
      <w:r w:rsidR="00625F4C">
        <w:rPr>
          <w:rFonts w:ascii="Times New Roman" w:eastAsia="Times New Roman" w:hAnsi="Times New Roman" w:cs="Times New Roman"/>
        </w:rPr>
        <w:t xml:space="preserve"> Below is one</w:t>
      </w:r>
      <w:r w:rsidR="00625F4C">
        <w:rPr>
          <w:rFonts w:ascii="Times New Roman" w:eastAsia="Times New Roman" w:hAnsi="Times New Roman" w:cs="Times New Roman"/>
        </w:rPr>
        <w:t xml:space="preserve"> </w:t>
      </w:r>
      <w:r w:rsidR="00756751">
        <w:rPr>
          <w:rFonts w:ascii="Times New Roman" w:eastAsia="Times New Roman" w:hAnsi="Times New Roman" w:cs="Times New Roman"/>
        </w:rPr>
        <w:t xml:space="preserve">illustration </w:t>
      </w:r>
      <w:r w:rsidR="00625F4C">
        <w:rPr>
          <w:rFonts w:ascii="Times New Roman" w:eastAsia="Times New Roman" w:hAnsi="Times New Roman" w:cs="Times New Roman"/>
        </w:rPr>
        <w:t xml:space="preserve">of </w:t>
      </w:r>
      <w:r w:rsidR="00756751">
        <w:rPr>
          <w:rFonts w:ascii="Times New Roman" w:eastAsia="Times New Roman" w:hAnsi="Times New Roman" w:cs="Times New Roman"/>
        </w:rPr>
        <w:t>such</w:t>
      </w:r>
      <w:r w:rsidR="005D33E2">
        <w:rPr>
          <w:rFonts w:ascii="Times New Roman" w:eastAsia="Times New Roman" w:hAnsi="Times New Roman" w:cs="Times New Roman"/>
        </w:rPr>
        <w:t xml:space="preserve"> co</w:t>
      </w:r>
      <w:r w:rsidR="00BD7D11">
        <w:rPr>
          <w:rFonts w:ascii="Times New Roman" w:eastAsia="Times New Roman" w:hAnsi="Times New Roman" w:cs="Times New Roman"/>
        </w:rPr>
        <w:t>mmand</w:t>
      </w:r>
      <w:r w:rsidR="00756751">
        <w:rPr>
          <w:rFonts w:ascii="Times New Roman" w:eastAsia="Times New Roman" w:hAnsi="Times New Roman" w:cs="Times New Roman"/>
        </w:rPr>
        <w:t xml:space="preserve"> in use:</w:t>
      </w:r>
    </w:p>
    <w:p w14:paraId="000000D6" w14:textId="77777777" w:rsidR="003E6828" w:rsidRDefault="003E6828">
      <w:pPr>
        <w:rPr>
          <w:rFonts w:ascii="Times New Roman" w:eastAsia="Times New Roman" w:hAnsi="Times New Roman" w:cs="Times New Roman"/>
        </w:rPr>
      </w:pPr>
    </w:p>
    <w:p w14:paraId="000000D7" w14:textId="77777777" w:rsidR="003E6828" w:rsidRDefault="003E6828">
      <w:pPr>
        <w:rPr>
          <w:rFonts w:ascii="Times New Roman" w:eastAsia="Times New Roman" w:hAnsi="Times New Roman" w:cs="Times New Roman"/>
        </w:rPr>
      </w:pPr>
    </w:p>
    <w:p w14:paraId="000000D8" w14:textId="77777777" w:rsidR="003E6828" w:rsidRDefault="003E6828">
      <w:pPr>
        <w:rPr>
          <w:rFonts w:ascii="Times New Roman" w:eastAsia="Times New Roman" w:hAnsi="Times New Roman" w:cs="Times New Roman"/>
        </w:rPr>
      </w:pPr>
    </w:p>
    <w:p w14:paraId="2DDF9D0D" w14:textId="77777777" w:rsidR="00503F88" w:rsidRDefault="00235EA7" w:rsidP="00503F88">
      <w:pPr>
        <w:keepNext/>
      </w:pPr>
      <w:r>
        <w:rPr>
          <w:rFonts w:ascii="Times New Roman" w:eastAsia="Times New Roman" w:hAnsi="Times New Roman" w:cs="Times New Roman"/>
          <w:noProof/>
        </w:rPr>
        <w:drawing>
          <wp:inline distT="114300" distB="114300" distL="114300" distR="114300" wp14:anchorId="0556E1EE" wp14:editId="07777777">
            <wp:extent cx="5731200" cy="32385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3238500"/>
                    </a:xfrm>
                    <a:prstGeom prst="rect">
                      <a:avLst/>
                    </a:prstGeom>
                    <a:ln/>
                  </pic:spPr>
                </pic:pic>
              </a:graphicData>
            </a:graphic>
          </wp:inline>
        </w:drawing>
      </w:r>
    </w:p>
    <w:p w14:paraId="000000D9" w14:textId="36537995" w:rsidR="003E6828" w:rsidRDefault="00503F88" w:rsidP="00503F88">
      <w:pPr>
        <w:pStyle w:val="Caption"/>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4</w:t>
      </w:r>
      <w:r>
        <w:rPr>
          <w:rFonts w:ascii="Times New Roman" w:eastAsia="Times New Roman" w:hAnsi="Times New Roman" w:cs="Times New Roman"/>
        </w:rPr>
        <w:fldChar w:fldCharType="end"/>
      </w:r>
      <w:r>
        <w:t>-Chassis Design</w:t>
      </w:r>
    </w:p>
    <w:p w14:paraId="000000DA" w14:textId="3CBEA6FA" w:rsidR="003E6828"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686957" behindDoc="0" locked="0" layoutInCell="1" allowOverlap="1" wp14:anchorId="7918A447" wp14:editId="5F5F102F">
                <wp:simplePos x="0" y="0"/>
                <wp:positionH relativeFrom="column">
                  <wp:posOffset>0</wp:posOffset>
                </wp:positionH>
                <wp:positionV relativeFrom="paragraph">
                  <wp:posOffset>2682875</wp:posOffset>
                </wp:positionV>
                <wp:extent cx="2261870" cy="635"/>
                <wp:effectExtent l="0" t="0" r="0" b="0"/>
                <wp:wrapSquare wrapText="bothSides"/>
                <wp:docPr id="431061859" name="Text Box 1"/>
                <wp:cNvGraphicFramePr/>
                <a:graphic xmlns:a="http://schemas.openxmlformats.org/drawingml/2006/main">
                  <a:graphicData uri="http://schemas.microsoft.com/office/word/2010/wordprocessingShape">
                    <wps:wsp>
                      <wps:cNvSpPr txBox="1"/>
                      <wps:spPr>
                        <a:xfrm>
                          <a:off x="0" y="0"/>
                          <a:ext cx="2261870" cy="635"/>
                        </a:xfrm>
                        <a:prstGeom prst="rect">
                          <a:avLst/>
                        </a:prstGeom>
                        <a:solidFill>
                          <a:prstClr val="white"/>
                        </a:solidFill>
                        <a:ln>
                          <a:noFill/>
                        </a:ln>
                      </wps:spPr>
                      <wps:txbx>
                        <w:txbxContent>
                          <w:p w14:paraId="3ACB6684" w14:textId="21F3E65B" w:rsidR="00297150" w:rsidRPr="003E06B1" w:rsidRDefault="00297150" w:rsidP="00297150">
                            <w:pPr>
                              <w:pStyle w:val="Caption"/>
                              <w:rPr>
                                <w:noProof/>
                              </w:rPr>
                            </w:pPr>
                            <w:r>
                              <w:t xml:space="preserve">Figure </w:t>
                            </w:r>
                            <w:fldSimple w:instr=" SEQ Figure \* ARABIC ">
                              <w:r w:rsidR="00BC1875">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8A447" id="_x0000_s1029" type="#_x0000_t202" style="position:absolute;margin-left:0;margin-top:211.25pt;width:178.1pt;height:.05pt;z-index:2516869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QLXGQIAAEAEAAAOAAAAZHJzL2Uyb0RvYy54bWysU01v2zAMvQ/YfxB0X5xkWFYY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fDG7+UwuSb7Fx0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" stroked="f">
                <v:textbox style="mso-fit-shape-to-text:t" inset="0,0,0,0">
                  <w:txbxContent>
                    <w:p w14:paraId="3ACB6684" w14:textId="21F3E65B" w:rsidR="00297150" w:rsidRPr="003E06B1" w:rsidRDefault="00297150" w:rsidP="00297150">
                      <w:pPr>
                        <w:pStyle w:val="Caption"/>
                        <w:rPr>
                          <w:noProof/>
                        </w:rPr>
                      </w:pPr>
                      <w:r>
                        <w:t xml:space="preserve">Figure </w:t>
                      </w:r>
                      <w:fldSimple w:instr=" SEQ Figure \* ARABIC ">
                        <w:r w:rsidR="00BC1875">
                          <w:rPr>
                            <w:noProof/>
                          </w:rPr>
                          <w:t>5</w:t>
                        </w:r>
                      </w:fldSimple>
                    </w:p>
                  </w:txbxContent>
                </v:textbox>
                <w10:wrap type="square"/>
              </v:shape>
            </w:pict>
          </mc:Fallback>
        </mc:AlternateContent>
      </w:r>
      <w:r w:rsidR="00235EA7">
        <w:rPr>
          <w:noProof/>
        </w:rPr>
        <w:drawing>
          <wp:anchor distT="114300" distB="114300" distL="114300" distR="114300" simplePos="0" relativeHeight="251381248" behindDoc="0" locked="0" layoutInCell="1" hidden="0" allowOverlap="1" wp14:anchorId="5E62B352" wp14:editId="0B7E4210">
            <wp:simplePos x="0" y="0"/>
            <wp:positionH relativeFrom="column">
              <wp:posOffset>1</wp:posOffset>
            </wp:positionH>
            <wp:positionV relativeFrom="paragraph">
              <wp:posOffset>221838</wp:posOffset>
            </wp:positionV>
            <wp:extent cx="2262188" cy="2404257"/>
            <wp:effectExtent l="0" t="0" r="0" b="0"/>
            <wp:wrapSquare wrapText="bothSides" distT="114300" distB="114300" distL="114300" distR="114300"/>
            <wp:docPr id="54" name="Picture 54"/>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2262188" cy="2404257"/>
                    </a:xfrm>
                    <a:prstGeom prst="rect">
                      <a:avLst/>
                    </a:prstGeom>
                    <a:ln/>
                  </pic:spPr>
                </pic:pic>
              </a:graphicData>
            </a:graphic>
          </wp:anchor>
        </w:drawing>
      </w:r>
    </w:p>
    <w:p w14:paraId="000000DB" w14:textId="77777777" w:rsidR="003E6828" w:rsidRDefault="003E6828">
      <w:pPr>
        <w:rPr>
          <w:rFonts w:ascii="Times New Roman" w:eastAsia="Times New Roman" w:hAnsi="Times New Roman" w:cs="Times New Roman"/>
        </w:rPr>
      </w:pPr>
    </w:p>
    <w:p w14:paraId="000000DC" w14:textId="62E53FF6"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3D version of the chassis with Name replaced by a rectangular empty space for weight </w:t>
      </w:r>
      <w:r>
        <w:rPr>
          <w:rFonts w:ascii="Times New Roman" w:eastAsia="Times New Roman" w:hAnsi="Times New Roman" w:cs="Times New Roman"/>
        </w:rPr>
        <w:t>optimisation</w:t>
      </w:r>
      <w:r w:rsidR="0024666E">
        <w:rPr>
          <w:rFonts w:ascii="Times New Roman" w:eastAsia="Times New Roman" w:hAnsi="Times New Roman" w:cs="Times New Roman"/>
        </w:rPr>
        <w:t>.</w:t>
      </w:r>
    </w:p>
    <w:p w14:paraId="000000DD"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Also, the scaling is slightly smaller compared to the original </w:t>
      </w:r>
      <w:proofErr w:type="spellStart"/>
      <w:r>
        <w:rPr>
          <w:rFonts w:ascii="Times New Roman" w:eastAsia="Times New Roman" w:hAnsi="Times New Roman" w:cs="Times New Roman"/>
        </w:rPr>
        <w:t>EEEbug</w:t>
      </w:r>
      <w:proofErr w:type="spellEnd"/>
      <w:r>
        <w:rPr>
          <w:rFonts w:ascii="Times New Roman" w:eastAsia="Times New Roman" w:hAnsi="Times New Roman" w:cs="Times New Roman"/>
        </w:rPr>
        <w:t xml:space="preserve"> chassis for size reduction.</w:t>
      </w:r>
    </w:p>
    <w:p w14:paraId="000000DE" w14:textId="6336135C" w:rsidR="003E6828" w:rsidRDefault="00235EA7">
      <w:pPr>
        <w:rPr>
          <w:rFonts w:ascii="Times New Roman" w:eastAsia="Times New Roman" w:hAnsi="Times New Roman" w:cs="Times New Roman"/>
        </w:rPr>
      </w:pPr>
      <w:r>
        <w:rPr>
          <w:rFonts w:ascii="Times New Roman" w:eastAsia="Times New Roman" w:hAnsi="Times New Roman" w:cs="Times New Roman"/>
        </w:rPr>
        <w:t>The dimensions of this model are 124.4 x 89.7 x 3 mm. Howeve</w:t>
      </w:r>
      <w:r>
        <w:rPr>
          <w:rFonts w:ascii="Times New Roman" w:eastAsia="Times New Roman" w:hAnsi="Times New Roman" w:cs="Times New Roman"/>
        </w:rPr>
        <w:t xml:space="preserve">r, the design is not compact. A rover must be smaller in length and its mass evenly </w:t>
      </w:r>
      <w:r>
        <w:rPr>
          <w:rFonts w:ascii="Times New Roman" w:eastAsia="Times New Roman" w:hAnsi="Times New Roman" w:cs="Times New Roman"/>
        </w:rPr>
        <w:t>distributed.</w:t>
      </w:r>
      <w:r w:rsidR="0024666E">
        <w:rPr>
          <w:rFonts w:ascii="Times New Roman" w:eastAsia="Times New Roman" w:hAnsi="Times New Roman" w:cs="Times New Roman"/>
        </w:rPr>
        <w:t xml:space="preserve"> </w:t>
      </w:r>
      <w:r>
        <w:rPr>
          <w:rFonts w:ascii="Times New Roman" w:eastAsia="Times New Roman" w:hAnsi="Times New Roman" w:cs="Times New Roman"/>
        </w:rPr>
        <w:t>Also</w:t>
      </w:r>
      <w:r w:rsidR="00B72F79">
        <w:rPr>
          <w:rFonts w:ascii="Times New Roman" w:eastAsia="Times New Roman" w:hAnsi="Times New Roman" w:cs="Times New Roman"/>
        </w:rPr>
        <w:t>,</w:t>
      </w:r>
      <w:r>
        <w:rPr>
          <w:rFonts w:ascii="Times New Roman" w:eastAsia="Times New Roman" w:hAnsi="Times New Roman" w:cs="Times New Roman"/>
        </w:rPr>
        <w:t xml:space="preserve"> the components are too spaced out when the prototype was printed so this leads to the following finalised design:</w:t>
      </w:r>
    </w:p>
    <w:p w14:paraId="000000DF" w14:textId="77777777" w:rsidR="003E6828" w:rsidRDefault="003E6828">
      <w:pPr>
        <w:rPr>
          <w:rFonts w:ascii="Times New Roman" w:eastAsia="Times New Roman" w:hAnsi="Times New Roman" w:cs="Times New Roman"/>
        </w:rPr>
      </w:pPr>
    </w:p>
    <w:p w14:paraId="000000E0" w14:textId="4D782E8D" w:rsidR="003E6828" w:rsidRDefault="00235EA7">
      <w:pPr>
        <w:rPr>
          <w:rFonts w:ascii="Times New Roman" w:eastAsia="Times New Roman" w:hAnsi="Times New Roman" w:cs="Times New Roman"/>
        </w:rPr>
      </w:pPr>
      <w:r>
        <w:rPr>
          <w:rFonts w:ascii="Times New Roman" w:eastAsia="Times New Roman" w:hAnsi="Times New Roman" w:cs="Times New Roman"/>
        </w:rPr>
        <w:t>The pins for the components were transla</w:t>
      </w:r>
      <w:r>
        <w:rPr>
          <w:rFonts w:ascii="Times New Roman" w:eastAsia="Times New Roman" w:hAnsi="Times New Roman" w:cs="Times New Roman"/>
        </w:rPr>
        <w:t xml:space="preserve">ted downwards to be closer </w:t>
      </w:r>
      <w:r>
        <w:rPr>
          <w:rFonts w:ascii="Times New Roman" w:eastAsia="Times New Roman" w:hAnsi="Times New Roman" w:cs="Times New Roman"/>
        </w:rPr>
        <w:t xml:space="preserve">together </w:t>
      </w:r>
      <w:r>
        <w:rPr>
          <w:rFonts w:ascii="Times New Roman" w:eastAsia="Times New Roman" w:hAnsi="Times New Roman" w:cs="Times New Roman"/>
        </w:rPr>
        <w:t>and</w:t>
      </w:r>
      <w:r>
        <w:rPr>
          <w:rFonts w:ascii="Times New Roman" w:eastAsia="Times New Roman" w:hAnsi="Times New Roman" w:cs="Times New Roman"/>
        </w:rPr>
        <w:t xml:space="preserve"> any empty space generated at the top was proportionately </w:t>
      </w:r>
      <w:r>
        <w:rPr>
          <w:rFonts w:ascii="Times New Roman" w:eastAsia="Times New Roman" w:hAnsi="Times New Roman" w:cs="Times New Roman"/>
        </w:rPr>
        <w:t xml:space="preserve">cut </w:t>
      </w:r>
      <w:r>
        <w:rPr>
          <w:rFonts w:ascii="Times New Roman" w:eastAsia="Times New Roman" w:hAnsi="Times New Roman" w:cs="Times New Roman"/>
        </w:rPr>
        <w:t>and</w:t>
      </w:r>
      <w:r>
        <w:rPr>
          <w:rFonts w:ascii="Times New Roman" w:eastAsia="Times New Roman" w:hAnsi="Times New Roman" w:cs="Times New Roman"/>
        </w:rPr>
        <w:t xml:space="preserve"> reshaped to give a smaller and compact </w:t>
      </w:r>
      <w:r>
        <w:rPr>
          <w:rFonts w:ascii="Times New Roman" w:eastAsia="Times New Roman" w:hAnsi="Times New Roman" w:cs="Times New Roman"/>
        </w:rPr>
        <w:t>design.</w:t>
      </w:r>
      <w:r w:rsidR="0024666E">
        <w:rPr>
          <w:rFonts w:ascii="Times New Roman" w:eastAsia="Times New Roman" w:hAnsi="Times New Roman" w:cs="Times New Roman"/>
        </w:rPr>
        <w:t xml:space="preserve"> </w:t>
      </w:r>
      <w:r>
        <w:rPr>
          <w:rFonts w:ascii="Times New Roman" w:eastAsia="Times New Roman" w:hAnsi="Times New Roman" w:cs="Times New Roman"/>
        </w:rPr>
        <w:t>Also</w:t>
      </w:r>
      <w:r w:rsidR="001C408B">
        <w:rPr>
          <w:rFonts w:ascii="Times New Roman" w:eastAsia="Times New Roman" w:hAnsi="Times New Roman" w:cs="Times New Roman"/>
        </w:rPr>
        <w:t>,</w:t>
      </w:r>
      <w:r>
        <w:rPr>
          <w:rFonts w:ascii="Times New Roman" w:eastAsia="Times New Roman" w:hAnsi="Times New Roman" w:cs="Times New Roman"/>
        </w:rPr>
        <w:t xml:space="preserve"> the position of the other screw holes was changed so that the components lie as close to each othe</w:t>
      </w:r>
      <w:r>
        <w:rPr>
          <w:rFonts w:ascii="Times New Roman" w:eastAsia="Times New Roman" w:hAnsi="Times New Roman" w:cs="Times New Roman"/>
        </w:rPr>
        <w:t xml:space="preserve">r to save space and improve aesthetics. The breadboard will now be replaced by a strip board to reduce weight and to improve clarity of circuit schematic and by using a support created in Fusion 360, we can mount the stripboard on top of the Metro and </w:t>
      </w:r>
      <w:r w:rsidR="0024666E">
        <w:rPr>
          <w:rFonts w:ascii="Times New Roman" w:eastAsia="Times New Roman" w:hAnsi="Times New Roman" w:cs="Times New Roman"/>
        </w:rPr>
        <w:t>Wi-Fi</w:t>
      </w:r>
      <w:r>
        <w:rPr>
          <w:rFonts w:ascii="Times New Roman" w:eastAsia="Times New Roman" w:hAnsi="Times New Roman" w:cs="Times New Roman"/>
        </w:rPr>
        <w:t>-shield such as:</w:t>
      </w:r>
      <w:r w:rsidR="00297150">
        <w:rPr>
          <w:noProof/>
        </w:rPr>
        <mc:AlternateContent>
          <mc:Choice Requires="wps">
            <w:drawing>
              <wp:anchor distT="0" distB="0" distL="114300" distR="114300" simplePos="0" relativeHeight="251689005" behindDoc="0" locked="0" layoutInCell="1" allowOverlap="1" wp14:anchorId="169EBB41" wp14:editId="5CFCB835">
                <wp:simplePos x="0" y="0"/>
                <wp:positionH relativeFrom="column">
                  <wp:posOffset>38100</wp:posOffset>
                </wp:positionH>
                <wp:positionV relativeFrom="paragraph">
                  <wp:posOffset>2418080</wp:posOffset>
                </wp:positionV>
                <wp:extent cx="2185670" cy="635"/>
                <wp:effectExtent l="0" t="0" r="0" b="0"/>
                <wp:wrapSquare wrapText="bothSides"/>
                <wp:docPr id="681017967" name="Text Box 1"/>
                <wp:cNvGraphicFramePr/>
                <a:graphic xmlns:a="http://schemas.openxmlformats.org/drawingml/2006/main">
                  <a:graphicData uri="http://schemas.microsoft.com/office/word/2010/wordprocessingShape">
                    <wps:wsp>
                      <wps:cNvSpPr txBox="1"/>
                      <wps:spPr>
                        <a:xfrm>
                          <a:off x="0" y="0"/>
                          <a:ext cx="2185670" cy="635"/>
                        </a:xfrm>
                        <a:prstGeom prst="rect">
                          <a:avLst/>
                        </a:prstGeom>
                        <a:solidFill>
                          <a:prstClr val="white"/>
                        </a:solidFill>
                        <a:ln>
                          <a:noFill/>
                        </a:ln>
                      </wps:spPr>
                      <wps:txbx>
                        <w:txbxContent>
                          <w:p w14:paraId="051EB42D" w14:textId="1BB35771" w:rsidR="00297150" w:rsidRPr="000C2E75"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EBB41" id="_x0000_s1030" type="#_x0000_t202" style="position:absolute;margin-left:3pt;margin-top:190.4pt;width:172.1pt;height:.05pt;z-index:2516890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OZGgIAAEA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PZm8Yl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" stroked="f">
                <v:textbox style="mso-fit-shape-to-text:t" inset="0,0,0,0">
                  <w:txbxContent>
                    <w:p w14:paraId="051EB42D" w14:textId="1BB35771" w:rsidR="00297150" w:rsidRPr="000C2E75"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6</w:t>
                        </w:r>
                      </w:fldSimple>
                    </w:p>
                  </w:txbxContent>
                </v:textbox>
                <w10:wrap type="square"/>
              </v:shape>
            </w:pict>
          </mc:Fallback>
        </mc:AlternateContent>
      </w:r>
      <w:r>
        <w:rPr>
          <w:noProof/>
        </w:rPr>
        <w:drawing>
          <wp:anchor distT="114300" distB="114300" distL="114300" distR="114300" simplePos="0" relativeHeight="251382272" behindDoc="0" locked="0" layoutInCell="1" hidden="0" allowOverlap="1" wp14:anchorId="2CBDFFF7" wp14:editId="05B9292C">
            <wp:simplePos x="0" y="0"/>
            <wp:positionH relativeFrom="column">
              <wp:posOffset>38101</wp:posOffset>
            </wp:positionH>
            <wp:positionV relativeFrom="paragraph">
              <wp:posOffset>600075</wp:posOffset>
            </wp:positionV>
            <wp:extent cx="2185988" cy="1852841"/>
            <wp:effectExtent l="0" t="0" r="0" b="0"/>
            <wp:wrapSquare wrapText="bothSides" distT="114300" distB="114300" distL="114300" distR="114300"/>
            <wp:docPr id="41" name="Picture 4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2185988" cy="1852841"/>
                    </a:xfrm>
                    <a:prstGeom prst="rect">
                      <a:avLst/>
                    </a:prstGeom>
                    <a:ln/>
                  </pic:spPr>
                </pic:pic>
              </a:graphicData>
            </a:graphic>
          </wp:anchor>
        </w:drawing>
      </w:r>
    </w:p>
    <w:p w14:paraId="000000E1" w14:textId="77777777" w:rsidR="003E6828" w:rsidRDefault="003E6828">
      <w:pPr>
        <w:rPr>
          <w:rFonts w:ascii="Times New Roman" w:eastAsia="Times New Roman" w:hAnsi="Times New Roman" w:cs="Times New Roman"/>
        </w:rPr>
      </w:pPr>
    </w:p>
    <w:p w14:paraId="000000E2" w14:textId="77777777" w:rsidR="003E6828" w:rsidRDefault="00235EA7">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precautionary measure is implemented to mitigate the potential risks associated with collisions involving nearby </w:t>
      </w:r>
      <w:r>
        <w:rPr>
          <w:rFonts w:ascii="Times New Roman" w:eastAsia="Times New Roman" w:hAnsi="Times New Roman" w:cs="Times New Roman"/>
        </w:rPr>
        <w:lastRenderedPageBreak/>
        <w:t>surroundings or other rovers present within the arena. By employing this approach, the vital components are safeguarded</w:t>
      </w:r>
      <w:r>
        <w:rPr>
          <w:rFonts w:ascii="Times New Roman" w:eastAsia="Times New Roman" w:hAnsi="Times New Roman" w:cs="Times New Roman"/>
        </w:rPr>
        <w:t xml:space="preserve"> against potential impact and subsequent damage. Moreover, it minimises the possibility of circuit parts on the breadboard being displaced or misaligned.</w:t>
      </w:r>
    </w:p>
    <w:p w14:paraId="000000E3" w14:textId="77777777" w:rsidR="003E6828" w:rsidRDefault="00235EA7">
      <w:pPr>
        <w:spacing w:before="240" w:after="240"/>
        <w:rPr>
          <w:rFonts w:ascii="Times New Roman" w:eastAsia="Times New Roman" w:hAnsi="Times New Roman" w:cs="Times New Roman"/>
        </w:rPr>
      </w:pPr>
      <w:r>
        <w:rPr>
          <w:rFonts w:ascii="Times New Roman" w:eastAsia="Times New Roman" w:hAnsi="Times New Roman" w:cs="Times New Roman"/>
        </w:rPr>
        <w:t>Additionally, this design choice facilitates the adaptation of the chassis to a more compact form, ena</w:t>
      </w:r>
      <w:r>
        <w:rPr>
          <w:rFonts w:ascii="Times New Roman" w:eastAsia="Times New Roman" w:hAnsi="Times New Roman" w:cs="Times New Roman"/>
        </w:rPr>
        <w:t>bling it to occupy a reduced amount of space within the arena. This resizing capability not only enhances the overall manoeuvrability and control of the rover but also facilitates easier handling, management and could also make transportation and packaging</w:t>
      </w:r>
      <w:r>
        <w:rPr>
          <w:rFonts w:ascii="Times New Roman" w:eastAsia="Times New Roman" w:hAnsi="Times New Roman" w:cs="Times New Roman"/>
        </w:rPr>
        <w:t xml:space="preserve"> more feasible.</w:t>
      </w:r>
    </w:p>
    <w:p w14:paraId="000000E4" w14:textId="7F8F62F6"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In terms of the design of the wheels, the wheels given in the initial lab box do not have a good grip on surfaces and they are not optimised for weight and pressure tolerance so Computer aided software such as Fusion 360 </w:t>
      </w:r>
      <w:r>
        <w:rPr>
          <w:rFonts w:ascii="Times New Roman" w:eastAsia="Times New Roman" w:hAnsi="Times New Roman" w:cs="Times New Roman"/>
        </w:rPr>
        <w:t xml:space="preserve">and </w:t>
      </w:r>
      <w:r>
        <w:rPr>
          <w:rFonts w:ascii="Times New Roman" w:eastAsia="Times New Roman" w:hAnsi="Times New Roman" w:cs="Times New Roman"/>
        </w:rPr>
        <w:t>careful co</w:t>
      </w:r>
      <w:r>
        <w:rPr>
          <w:rFonts w:ascii="Times New Roman" w:eastAsia="Times New Roman" w:hAnsi="Times New Roman" w:cs="Times New Roman"/>
        </w:rPr>
        <w:t xml:space="preserve">nsideration to alternatives such as buying a </w:t>
      </w:r>
      <w:r>
        <w:rPr>
          <w:rFonts w:ascii="Times New Roman" w:eastAsia="Times New Roman" w:hAnsi="Times New Roman" w:cs="Times New Roman"/>
        </w:rPr>
        <w:t>well</w:t>
      </w:r>
      <w:r w:rsidR="0024666E">
        <w:rPr>
          <w:rFonts w:ascii="Times New Roman" w:eastAsia="Times New Roman" w:hAnsi="Times New Roman" w:cs="Times New Roman"/>
        </w:rPr>
        <w:t>-</w:t>
      </w:r>
      <w:r>
        <w:rPr>
          <w:rFonts w:ascii="Times New Roman" w:eastAsia="Times New Roman" w:hAnsi="Times New Roman" w:cs="Times New Roman"/>
        </w:rPr>
        <w:t>designed</w:t>
      </w:r>
      <w:r>
        <w:rPr>
          <w:rFonts w:ascii="Times New Roman" w:eastAsia="Times New Roman" w:hAnsi="Times New Roman" w:cs="Times New Roman"/>
        </w:rPr>
        <w:t xml:space="preserve"> wheel online were made. However, we have seen many contenders ordering wheels on online platforms such as amazon and models we were considering were already taken by them, so to allow for distincti</w:t>
      </w:r>
      <w:r>
        <w:rPr>
          <w:rFonts w:ascii="Times New Roman" w:eastAsia="Times New Roman" w:hAnsi="Times New Roman" w:cs="Times New Roman"/>
        </w:rPr>
        <w:t>ve alternatives, we plan on remaining with our own design for the rim.</w:t>
      </w:r>
    </w:p>
    <w:p w14:paraId="000000E5" w14:textId="77777777" w:rsidR="003E6828" w:rsidRDefault="003E6828">
      <w:pPr>
        <w:rPr>
          <w:rFonts w:ascii="Times New Roman" w:eastAsia="Times New Roman" w:hAnsi="Times New Roman" w:cs="Times New Roman"/>
        </w:rPr>
      </w:pPr>
    </w:p>
    <w:p w14:paraId="000000E6"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All dimensions were chosen in millimetres. The first attempt for creating the wheel is shown in the following picture (on next page):</w:t>
      </w:r>
    </w:p>
    <w:p w14:paraId="000000E7" w14:textId="77777777" w:rsidR="003E6828" w:rsidRDefault="003E6828">
      <w:pPr>
        <w:rPr>
          <w:rFonts w:ascii="Times New Roman" w:eastAsia="Times New Roman" w:hAnsi="Times New Roman" w:cs="Times New Roman"/>
        </w:rPr>
      </w:pPr>
    </w:p>
    <w:p w14:paraId="000000E8" w14:textId="7ECA0293" w:rsidR="003E6828" w:rsidRDefault="00297150">
      <w:pP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92077" behindDoc="0" locked="0" layoutInCell="1" allowOverlap="1" wp14:anchorId="26D1B638" wp14:editId="6633C0FD">
                <wp:simplePos x="0" y="0"/>
                <wp:positionH relativeFrom="column">
                  <wp:posOffset>0</wp:posOffset>
                </wp:positionH>
                <wp:positionV relativeFrom="paragraph">
                  <wp:posOffset>183153</wp:posOffset>
                </wp:positionV>
                <wp:extent cx="5704993" cy="2133600"/>
                <wp:effectExtent l="0" t="0" r="0" b="0"/>
                <wp:wrapSquare wrapText="bothSides"/>
                <wp:docPr id="1815475829" name="Group 8"/>
                <wp:cNvGraphicFramePr/>
                <a:graphic xmlns:a="http://schemas.openxmlformats.org/drawingml/2006/main">
                  <a:graphicData uri="http://schemas.microsoft.com/office/word/2010/wordprocessingGroup">
                    <wpg:wgp>
                      <wpg:cNvGrpSpPr/>
                      <wpg:grpSpPr>
                        <a:xfrm>
                          <a:off x="0" y="0"/>
                          <a:ext cx="5704993" cy="2133600"/>
                          <a:chOff x="0" y="0"/>
                          <a:chExt cx="5704993" cy="2133600"/>
                        </a:xfrm>
                      </wpg:grpSpPr>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rcRect/>
                          <a:stretch>
                            <a:fillRect/>
                          </a:stretch>
                        </pic:blipFill>
                        <pic:spPr>
                          <a:xfrm>
                            <a:off x="3009418" y="0"/>
                            <a:ext cx="2695575" cy="2133600"/>
                          </a:xfrm>
                          <a:prstGeom prst="rect">
                            <a:avLst/>
                          </a:prstGeom>
                          <a:ln/>
                        </pic:spPr>
                      </pic:pic>
                      <pic:pic xmlns:pic="http://schemas.openxmlformats.org/drawingml/2006/picture">
                        <pic:nvPicPr>
                          <pic:cNvPr id="49" name="Picture 49"/>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557145" cy="2112645"/>
                          </a:xfrm>
                          <a:prstGeom prst="rect">
                            <a:avLst/>
                          </a:prstGeom>
                          <a:ln/>
                        </pic:spPr>
                      </pic:pic>
                    </wpg:wgp>
                  </a:graphicData>
                </a:graphic>
              </wp:anchor>
            </w:drawing>
          </mc:Choice>
          <mc:Fallback>
            <w:pict>
              <v:group w14:anchorId="6174FDEF" id="Group 8" o:spid="_x0000_s1026" style="position:absolute;margin-left:0;margin-top:14.4pt;width:449.2pt;height:168pt;z-index:251692077" coordsize="57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0094;width:2695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">
                  <v:imagedata r:id="rId23" o:title=""/>
                </v:shape>
                <v:shape id="Picture 49" o:spid="_x0000_s1028" type="#_x0000_t75" style="position:absolute;width:25571;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">
                  <v:imagedata r:id="rId24" o:title=""/>
                </v:shape>
                <w10:wrap type="square"/>
              </v:group>
            </w:pict>
          </mc:Fallback>
        </mc:AlternateContent>
      </w:r>
    </w:p>
    <w:p w14:paraId="26EA8582" w14:textId="7DAF6D18" w:rsidR="005828B0" w:rsidRDefault="005828B0" w:rsidP="005828B0">
      <w:pPr>
        <w:keepNext/>
      </w:pPr>
      <w:r>
        <w:rPr>
          <w:rFonts w:ascii="Times New Roman" w:eastAsia="Times New Roman" w:hAnsi="Times New Roman" w:cs="Times New Roman"/>
          <w:noProof/>
        </w:rPr>
        <w:t xml:space="preserve">             </w:t>
      </w:r>
    </w:p>
    <w:p w14:paraId="000000E9" w14:textId="68E5BEB8" w:rsidR="003E6828" w:rsidRDefault="005828B0" w:rsidP="005828B0">
      <w:pPr>
        <w:pStyle w:val="Caption"/>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7</w:t>
      </w:r>
      <w:r>
        <w:rPr>
          <w:rFonts w:ascii="Times New Roman" w:eastAsia="Times New Roman" w:hAnsi="Times New Roman" w:cs="Times New Roman"/>
        </w:rPr>
        <w:fldChar w:fldCharType="end"/>
      </w:r>
      <w:r>
        <w:t>-3D Model of Wheel(s)</w:t>
      </w:r>
      <w:r w:rsidR="00DB1E0B">
        <w:tab/>
        <w:t xml:space="preserve">                                                            Dimension sketch of the structure </w:t>
      </w:r>
    </w:p>
    <w:p w14:paraId="000000EA" w14:textId="77777777" w:rsidR="003E6828" w:rsidRDefault="003E6828">
      <w:pPr>
        <w:rPr>
          <w:rFonts w:ascii="Times New Roman" w:eastAsia="Times New Roman" w:hAnsi="Times New Roman" w:cs="Times New Roman"/>
        </w:rPr>
      </w:pPr>
    </w:p>
    <w:p w14:paraId="000000EB" w14:textId="3B0279FD" w:rsidR="003E6828" w:rsidRDefault="00235EA7">
      <w:pPr>
        <w:rPr>
          <w:rFonts w:ascii="Times New Roman" w:eastAsia="Times New Roman" w:hAnsi="Times New Roman" w:cs="Times New Roman"/>
        </w:rPr>
      </w:pPr>
      <w:r>
        <w:rPr>
          <w:rFonts w:ascii="Times New Roman" w:eastAsia="Times New Roman" w:hAnsi="Times New Roman" w:cs="Times New Roman"/>
        </w:rPr>
        <w:t>3D model on the left and cross section of in</w:t>
      </w:r>
      <w:r>
        <w:rPr>
          <w:rFonts w:ascii="Times New Roman" w:eastAsia="Times New Roman" w:hAnsi="Times New Roman" w:cs="Times New Roman"/>
        </w:rPr>
        <w:t xml:space="preserve">ner components on the right. This design was made to be compatible with the motor given in the lab box. Although rubber bands may not be used in this trial due to the outer pattern for grip on the surfaces to reduce added mass from the rubber </w:t>
      </w:r>
      <w:r>
        <w:rPr>
          <w:rFonts w:ascii="Times New Roman" w:eastAsia="Times New Roman" w:hAnsi="Times New Roman" w:cs="Times New Roman"/>
        </w:rPr>
        <w:t>bands</w:t>
      </w:r>
      <w:r>
        <w:rPr>
          <w:rFonts w:ascii="Times New Roman" w:eastAsia="Times New Roman" w:hAnsi="Times New Roman" w:cs="Times New Roman"/>
        </w:rPr>
        <w:t>,</w:t>
      </w:r>
      <w:r>
        <w:rPr>
          <w:rFonts w:ascii="Times New Roman" w:eastAsia="Times New Roman" w:hAnsi="Times New Roman" w:cs="Times New Roman"/>
        </w:rPr>
        <w:t xml:space="preserve"> the p</w:t>
      </w:r>
      <w:r>
        <w:rPr>
          <w:rFonts w:ascii="Times New Roman" w:eastAsia="Times New Roman" w:hAnsi="Times New Roman" w:cs="Times New Roman"/>
        </w:rPr>
        <w:t>roblem is that this pattern may not be the better alternative to rubber bands because less friction of the rim to surfaces could mean chances of skidding and losing control of movement of the rover.</w:t>
      </w:r>
      <w:r w:rsidR="007B1148">
        <w:rPr>
          <w:rFonts w:ascii="Times New Roman" w:eastAsia="Times New Roman" w:hAnsi="Times New Roman" w:cs="Times New Roman"/>
        </w:rPr>
        <w:t xml:space="preserve"> </w:t>
      </w:r>
      <w:r>
        <w:rPr>
          <w:rFonts w:ascii="Times New Roman" w:eastAsia="Times New Roman" w:hAnsi="Times New Roman" w:cs="Times New Roman"/>
        </w:rPr>
        <w:t>Furthermore, the aesthetic design was omitted making the r</w:t>
      </w:r>
      <w:r>
        <w:rPr>
          <w:rFonts w:ascii="Times New Roman" w:eastAsia="Times New Roman" w:hAnsi="Times New Roman" w:cs="Times New Roman"/>
        </w:rPr>
        <w:t>im look as a rough attempt.</w:t>
      </w:r>
    </w:p>
    <w:p w14:paraId="000000EC" w14:textId="77777777" w:rsidR="003E6828" w:rsidRDefault="003E6828">
      <w:pPr>
        <w:rPr>
          <w:rFonts w:ascii="Times New Roman" w:eastAsia="Times New Roman" w:hAnsi="Times New Roman" w:cs="Times New Roman"/>
        </w:rPr>
      </w:pPr>
    </w:p>
    <w:p w14:paraId="000000ED" w14:textId="2580177C" w:rsidR="003E6828" w:rsidRDefault="00235EA7">
      <w:pPr>
        <w:rPr>
          <w:rFonts w:ascii="Times New Roman" w:eastAsia="Times New Roman" w:hAnsi="Times New Roman" w:cs="Times New Roman"/>
        </w:rPr>
      </w:pPr>
      <w:r>
        <w:rPr>
          <w:rFonts w:ascii="Times New Roman" w:eastAsia="Times New Roman" w:hAnsi="Times New Roman" w:cs="Times New Roman"/>
        </w:rPr>
        <w:t>A different approach was taken after some research was done into using more advanced settings on Fusion 360: Shape optimisation.</w:t>
      </w:r>
      <w:r w:rsidR="007B1148">
        <w:rPr>
          <w:rFonts w:ascii="Times New Roman" w:eastAsia="Times New Roman" w:hAnsi="Times New Roman" w:cs="Times New Roman"/>
        </w:rPr>
        <w:t xml:space="preserve"> </w:t>
      </w:r>
      <w:r>
        <w:rPr>
          <w:rFonts w:ascii="Times New Roman" w:eastAsia="Times New Roman" w:hAnsi="Times New Roman" w:cs="Times New Roman"/>
        </w:rPr>
        <w:t xml:space="preserve">This setting allows for software to apply a test pressure onto a section of the </w:t>
      </w:r>
      <w:r>
        <w:rPr>
          <w:rFonts w:ascii="Times New Roman" w:eastAsia="Times New Roman" w:hAnsi="Times New Roman" w:cs="Times New Roman"/>
        </w:rPr>
        <w:t xml:space="preserve">wheel </w:t>
      </w:r>
      <w:r>
        <w:rPr>
          <w:rFonts w:ascii="Times New Roman" w:eastAsia="Times New Roman" w:hAnsi="Times New Roman" w:cs="Times New Roman"/>
        </w:rPr>
        <w:t>and</w:t>
      </w:r>
      <w:r>
        <w:rPr>
          <w:rFonts w:ascii="Times New Roman" w:eastAsia="Times New Roman" w:hAnsi="Times New Roman" w:cs="Times New Roman"/>
        </w:rPr>
        <w:t xml:space="preserve"> let</w:t>
      </w:r>
      <w:r>
        <w:rPr>
          <w:rFonts w:ascii="Times New Roman" w:eastAsia="Times New Roman" w:hAnsi="Times New Roman" w:cs="Times New Roman"/>
        </w:rPr>
        <w:t>s the user choose a balanced ratio between mass reduction and mass needed for pressure resistance.</w:t>
      </w:r>
      <w:r w:rsidR="007B1148">
        <w:rPr>
          <w:rFonts w:ascii="Times New Roman" w:eastAsia="Times New Roman" w:hAnsi="Times New Roman" w:cs="Times New Roman"/>
        </w:rPr>
        <w:t xml:space="preserve"> </w:t>
      </w:r>
      <w:r>
        <w:rPr>
          <w:rFonts w:ascii="Times New Roman" w:eastAsia="Times New Roman" w:hAnsi="Times New Roman" w:cs="Times New Roman"/>
        </w:rPr>
        <w:t>A 3D structure is then shown that can be traced and modified to our preferences.</w:t>
      </w:r>
      <w:r w:rsidR="007B1148">
        <w:rPr>
          <w:rFonts w:ascii="Times New Roman" w:eastAsia="Times New Roman" w:hAnsi="Times New Roman" w:cs="Times New Roman"/>
        </w:rPr>
        <w:t xml:space="preserve"> </w:t>
      </w:r>
      <w:r>
        <w:rPr>
          <w:rFonts w:ascii="Times New Roman" w:eastAsia="Times New Roman" w:hAnsi="Times New Roman" w:cs="Times New Roman"/>
        </w:rPr>
        <w:t>The next contender for the rover’s wheel is shown below:</w:t>
      </w:r>
    </w:p>
    <w:p w14:paraId="000000EE" w14:textId="77777777" w:rsidR="003E6828" w:rsidRDefault="003E6828">
      <w:pPr>
        <w:rPr>
          <w:rFonts w:ascii="Times New Roman" w:eastAsia="Times New Roman" w:hAnsi="Times New Roman" w:cs="Times New Roman"/>
        </w:rPr>
      </w:pPr>
    </w:p>
    <w:p w14:paraId="668036FE" w14:textId="23BE1630" w:rsidR="00297150" w:rsidRDefault="00235EA7" w:rsidP="00297150">
      <w:pPr>
        <w:keepNext/>
      </w:pPr>
      <w:r>
        <w:rPr>
          <w:rFonts w:ascii="Times New Roman" w:eastAsia="Times New Roman" w:hAnsi="Times New Roman" w:cs="Times New Roman"/>
          <w:noProof/>
        </w:rPr>
        <w:lastRenderedPageBreak/>
        <w:drawing>
          <wp:inline distT="114300" distB="114300" distL="114300" distR="114300" wp14:anchorId="0CFCC078" wp14:editId="6BB174FF">
            <wp:extent cx="3177751" cy="250830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77751" cy="2508305"/>
                    </a:xfrm>
                    <a:prstGeom prst="rect">
                      <a:avLst/>
                    </a:prstGeom>
                    <a:ln/>
                  </pic:spPr>
                </pic:pic>
              </a:graphicData>
            </a:graphic>
          </wp:inline>
        </w:drawing>
      </w:r>
      <w:r w:rsidR="00297150">
        <w:rPr>
          <w:rFonts w:ascii="Times New Roman" w:eastAsia="Times New Roman" w:hAnsi="Times New Roman" w:cs="Times New Roman"/>
          <w:noProof/>
        </w:rPr>
        <w:drawing>
          <wp:inline distT="114300" distB="114300" distL="114300" distR="114300" wp14:anchorId="4E65F499" wp14:editId="00A96A07">
            <wp:extent cx="2462213" cy="2421004"/>
            <wp:effectExtent l="0" t="0" r="0" b="0"/>
            <wp:docPr id="33" name="Picture 33" descr="A blue wheel on a gri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 name="Picture 33" descr="A blue wheel on a grid&#10;&#10;Description automatically generated with medium confidence"/>
                    <pic:cNvPicPr preferRelativeResize="0"/>
                  </pic:nvPicPr>
                  <pic:blipFill>
                    <a:blip r:embed="rId26"/>
                    <a:srcRect/>
                    <a:stretch>
                      <a:fillRect/>
                    </a:stretch>
                  </pic:blipFill>
                  <pic:spPr>
                    <a:xfrm>
                      <a:off x="0" y="0"/>
                      <a:ext cx="2462213" cy="2421004"/>
                    </a:xfrm>
                    <a:prstGeom prst="rect">
                      <a:avLst/>
                    </a:prstGeom>
                    <a:ln/>
                  </pic:spPr>
                </pic:pic>
              </a:graphicData>
            </a:graphic>
          </wp:inline>
        </w:drawing>
      </w:r>
    </w:p>
    <w:p w14:paraId="000000F0" w14:textId="1866758A" w:rsidR="003E6828"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8</w:t>
        </w:r>
      </w:fldSimple>
      <w:r>
        <w:tab/>
      </w:r>
      <w:r>
        <w:tab/>
      </w:r>
      <w:r>
        <w:tab/>
      </w:r>
      <w:r>
        <w:tab/>
      </w:r>
      <w:r>
        <w:tab/>
      </w:r>
      <w:r>
        <w:tab/>
      </w:r>
      <w:r>
        <w:tab/>
      </w:r>
      <w:r w:rsidRPr="00297150">
        <w:t xml:space="preserve"> </w:t>
      </w:r>
      <w:r>
        <w:t xml:space="preserve">Figure </w:t>
      </w:r>
      <w:r>
        <w:fldChar w:fldCharType="begin"/>
      </w:r>
      <w:r>
        <w:instrText xml:space="preserve"> SEQ Figure \* ARABIC </w:instrText>
      </w:r>
      <w:r>
        <w:fldChar w:fldCharType="separate"/>
      </w:r>
      <w:r w:rsidR="00BC1875">
        <w:rPr>
          <w:noProof/>
        </w:rPr>
        <w:t>9</w:t>
      </w:r>
      <w:r>
        <w:fldChar w:fldCharType="end"/>
      </w:r>
    </w:p>
    <w:p w14:paraId="000000F1" w14:textId="4F6D3DFB" w:rsidR="003E6828" w:rsidRDefault="00235EA7">
      <w:pPr>
        <w:rPr>
          <w:rFonts w:ascii="Times New Roman" w:eastAsia="Times New Roman" w:hAnsi="Times New Roman" w:cs="Times New Roman"/>
        </w:rPr>
      </w:pPr>
      <w:r>
        <w:rPr>
          <w:rFonts w:ascii="Times New Roman" w:eastAsia="Times New Roman" w:hAnsi="Times New Roman" w:cs="Times New Roman"/>
        </w:rPr>
        <w:t>O</w:t>
      </w:r>
      <w:r>
        <w:rPr>
          <w:rFonts w:ascii="Times New Roman" w:eastAsia="Times New Roman" w:hAnsi="Times New Roman" w:cs="Times New Roman"/>
        </w:rPr>
        <w:t xml:space="preserve">n </w:t>
      </w:r>
      <w:r w:rsidR="00297150">
        <w:rPr>
          <w:rFonts w:ascii="Times New Roman" w:eastAsia="Times New Roman" w:hAnsi="Times New Roman" w:cs="Times New Roman"/>
        </w:rPr>
        <w:t>Figure 8</w:t>
      </w:r>
      <w:r>
        <w:rPr>
          <w:rFonts w:ascii="Times New Roman" w:eastAsia="Times New Roman" w:hAnsi="Times New Roman" w:cs="Times New Roman"/>
        </w:rPr>
        <w:t xml:space="preserve">, planes of symmetry are used to ensure the wheel </w:t>
      </w:r>
      <w:r>
        <w:rPr>
          <w:rFonts w:ascii="Times New Roman" w:eastAsia="Times New Roman" w:hAnsi="Times New Roman" w:cs="Times New Roman"/>
        </w:rPr>
        <w:t xml:space="preserve">is </w:t>
      </w:r>
      <w:r>
        <w:rPr>
          <w:rFonts w:ascii="Times New Roman" w:eastAsia="Times New Roman" w:hAnsi="Times New Roman" w:cs="Times New Roman"/>
        </w:rPr>
        <w:t>symmetrical</w:t>
      </w:r>
      <w:r>
        <w:rPr>
          <w:rFonts w:ascii="Times New Roman" w:eastAsia="Times New Roman" w:hAnsi="Times New Roman" w:cs="Times New Roman"/>
        </w:rPr>
        <w:t>.</w:t>
      </w:r>
    </w:p>
    <w:p w14:paraId="000000F2" w14:textId="77777777" w:rsidR="003E6828" w:rsidRDefault="003E6828">
      <w:pPr>
        <w:rPr>
          <w:rFonts w:ascii="Times New Roman" w:eastAsia="Times New Roman" w:hAnsi="Times New Roman" w:cs="Times New Roman"/>
        </w:rPr>
      </w:pPr>
    </w:p>
    <w:p w14:paraId="000000F3"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Width of this design has increased to improve stability on surfaces and rubber bands will be attached revolving around for improved grip on surfaces.</w:t>
      </w:r>
    </w:p>
    <w:p w14:paraId="000000F4" w14:textId="77777777" w:rsidR="003E6828" w:rsidRDefault="003E6828">
      <w:pPr>
        <w:rPr>
          <w:rFonts w:ascii="Times New Roman" w:eastAsia="Times New Roman" w:hAnsi="Times New Roman" w:cs="Times New Roman"/>
        </w:rPr>
      </w:pPr>
    </w:p>
    <w:p w14:paraId="217BD5C7" w14:textId="7C2A1117" w:rsidR="00051DF5" w:rsidRDefault="00235EA7">
      <w:pPr>
        <w:rPr>
          <w:rFonts w:ascii="Times New Roman" w:eastAsia="Times New Roman" w:hAnsi="Times New Roman" w:cs="Times New Roman"/>
        </w:rPr>
      </w:pPr>
      <w:r>
        <w:rPr>
          <w:rFonts w:ascii="Times New Roman" w:eastAsia="Times New Roman" w:hAnsi="Times New Roman" w:cs="Times New Roman"/>
        </w:rPr>
        <w:t xml:space="preserve">However, since we only use 2 </w:t>
      </w:r>
      <w:r>
        <w:rPr>
          <w:rFonts w:ascii="Times New Roman" w:eastAsia="Times New Roman" w:hAnsi="Times New Roman" w:cs="Times New Roman"/>
        </w:rPr>
        <w:t>motor</w:t>
      </w:r>
      <w:r>
        <w:rPr>
          <w:rFonts w:ascii="Times New Roman" w:eastAsia="Times New Roman" w:hAnsi="Times New Roman" w:cs="Times New Roman"/>
        </w:rPr>
        <w:t xml:space="preserve">s </w:t>
      </w:r>
      <w:r>
        <w:rPr>
          <w:rFonts w:ascii="Times New Roman" w:eastAsia="Times New Roman" w:hAnsi="Times New Roman" w:cs="Times New Roman"/>
        </w:rPr>
        <w:t>to</w:t>
      </w:r>
      <w:r>
        <w:rPr>
          <w:rFonts w:ascii="Times New Roman" w:eastAsia="Times New Roman" w:hAnsi="Times New Roman" w:cs="Times New Roman"/>
        </w:rPr>
        <w:t xml:space="preserve"> reduce </w:t>
      </w:r>
      <w:r>
        <w:rPr>
          <w:rFonts w:ascii="Times New Roman" w:eastAsia="Times New Roman" w:hAnsi="Times New Roman" w:cs="Times New Roman"/>
        </w:rPr>
        <w:t>weight,</w:t>
      </w:r>
      <w:r>
        <w:rPr>
          <w:rFonts w:ascii="Times New Roman" w:eastAsia="Times New Roman" w:hAnsi="Times New Roman" w:cs="Times New Roman"/>
        </w:rPr>
        <w:t xml:space="preserve"> rather</w:t>
      </w:r>
      <w:r>
        <w:rPr>
          <w:rFonts w:ascii="Times New Roman" w:eastAsia="Times New Roman" w:hAnsi="Times New Roman" w:cs="Times New Roman"/>
        </w:rPr>
        <w:t xml:space="preserve"> than having 4 wheels which can add more mass to the rover, a better choice would be to add a third stabiliser wheel in front for balance.</w:t>
      </w:r>
      <w:r w:rsidR="007B1148">
        <w:rPr>
          <w:rFonts w:ascii="Times New Roman" w:eastAsia="Times New Roman" w:hAnsi="Times New Roman" w:cs="Times New Roman"/>
        </w:rPr>
        <w:t xml:space="preserve"> </w:t>
      </w:r>
      <w:r>
        <w:rPr>
          <w:rFonts w:ascii="Times New Roman" w:eastAsia="Times New Roman" w:hAnsi="Times New Roman" w:cs="Times New Roman"/>
        </w:rPr>
        <w:t>This design is based on the traditional “caster wheel” model.</w:t>
      </w:r>
      <w:r w:rsidR="007B1148">
        <w:rPr>
          <w:rFonts w:ascii="Times New Roman" w:eastAsia="Times New Roman" w:hAnsi="Times New Roman" w:cs="Times New Roman"/>
        </w:rPr>
        <w:t xml:space="preserve"> </w:t>
      </w:r>
      <w:r>
        <w:rPr>
          <w:rFonts w:ascii="Times New Roman" w:eastAsia="Times New Roman" w:hAnsi="Times New Roman" w:cs="Times New Roman"/>
        </w:rPr>
        <w:t xml:space="preserve">We can see </w:t>
      </w:r>
      <w:r w:rsidR="00507133">
        <w:rPr>
          <w:rFonts w:ascii="Times New Roman" w:eastAsia="Times New Roman" w:hAnsi="Times New Roman" w:cs="Times New Roman"/>
        </w:rPr>
        <w:t>on</w:t>
      </w:r>
      <w:r>
        <w:rPr>
          <w:rFonts w:ascii="Times New Roman" w:eastAsia="Times New Roman" w:hAnsi="Times New Roman" w:cs="Times New Roman"/>
        </w:rPr>
        <w:t xml:space="preserve"> the</w:t>
      </w:r>
      <w:r w:rsidR="002A6D81">
        <w:rPr>
          <w:rFonts w:ascii="Times New Roman" w:eastAsia="Times New Roman" w:hAnsi="Times New Roman" w:cs="Times New Roman"/>
        </w:rPr>
        <w:t xml:space="preserve"> </w:t>
      </w:r>
      <w:r w:rsidR="002A6D81">
        <w:rPr>
          <w:rFonts w:ascii="Times New Roman" w:eastAsia="Times New Roman" w:hAnsi="Times New Roman" w:cs="Times New Roman"/>
        </w:rPr>
        <w:t>right</w:t>
      </w:r>
      <w:r w:rsidR="005C340B">
        <w:rPr>
          <w:rFonts w:ascii="Times New Roman" w:eastAsia="Times New Roman" w:hAnsi="Times New Roman" w:cs="Times New Roman"/>
        </w:rPr>
        <w:t>-</w:t>
      </w:r>
      <w:r w:rsidR="002A6D81">
        <w:rPr>
          <w:rFonts w:ascii="Times New Roman" w:eastAsia="Times New Roman" w:hAnsi="Times New Roman" w:cs="Times New Roman"/>
        </w:rPr>
        <w:t>hand</w:t>
      </w:r>
      <w:r w:rsidR="00F9411A">
        <w:rPr>
          <w:rFonts w:ascii="Times New Roman" w:eastAsia="Times New Roman" w:hAnsi="Times New Roman" w:cs="Times New Roman"/>
        </w:rPr>
        <w:t xml:space="preserve"> side</w:t>
      </w:r>
      <w:r w:rsidR="00184302">
        <w:rPr>
          <w:rFonts w:ascii="Times New Roman" w:eastAsia="Times New Roman" w:hAnsi="Times New Roman" w:cs="Times New Roman"/>
        </w:rPr>
        <w:t xml:space="preserve">, in </w:t>
      </w:r>
    </w:p>
    <w:p w14:paraId="000000F5" w14:textId="7030049B" w:rsidR="003E6828" w:rsidRDefault="00051DF5">
      <w:pPr>
        <w:rPr>
          <w:rFonts w:ascii="Times New Roman" w:eastAsia="Times New Roman" w:hAnsi="Times New Roman" w:cs="Times New Roman"/>
        </w:rPr>
      </w:pPr>
      <w:r>
        <w:rPr>
          <w:rFonts w:ascii="Times New Roman" w:eastAsia="Times New Roman" w:hAnsi="Times New Roman" w:cs="Times New Roman"/>
        </w:rPr>
        <w:t>the</w:t>
      </w:r>
      <w:r w:rsidR="00235EA7">
        <w:rPr>
          <w:rFonts w:ascii="Times New Roman" w:eastAsia="Times New Roman" w:hAnsi="Times New Roman" w:cs="Times New Roman"/>
        </w:rPr>
        <w:t xml:space="preserve"> picture bel</w:t>
      </w:r>
      <w:r w:rsidR="00235EA7">
        <w:rPr>
          <w:rFonts w:ascii="Times New Roman" w:eastAsia="Times New Roman" w:hAnsi="Times New Roman" w:cs="Times New Roman"/>
        </w:rPr>
        <w:t xml:space="preserve">ow that even with a dense material such as </w:t>
      </w:r>
      <w:r w:rsidR="00235EA7">
        <w:rPr>
          <w:rFonts w:ascii="Times New Roman" w:eastAsia="Times New Roman" w:hAnsi="Times New Roman" w:cs="Times New Roman"/>
        </w:rPr>
        <w:t>steel</w:t>
      </w:r>
      <w:r w:rsidR="005C340B">
        <w:rPr>
          <w:rFonts w:ascii="Times New Roman" w:eastAsia="Times New Roman" w:hAnsi="Times New Roman" w:cs="Times New Roman"/>
        </w:rPr>
        <w:t xml:space="preserve"> </w:t>
      </w:r>
      <w:r w:rsidR="00235EA7">
        <w:rPr>
          <w:rFonts w:ascii="Times New Roman" w:eastAsia="Times New Roman" w:hAnsi="Times New Roman" w:cs="Times New Roman"/>
        </w:rPr>
        <w:t>(</w:t>
      </w:r>
      <w:r w:rsidR="00235EA7">
        <w:rPr>
          <w:rFonts w:ascii="Times New Roman" w:eastAsia="Times New Roman" w:hAnsi="Times New Roman" w:cs="Times New Roman"/>
        </w:rPr>
        <w:t>about 8000 kilograms per metre cubed), the mass of the caster wheel is only 25.444 grams, thus it will be much lighter if we use a resistant type of plastic suitable for 3D printing such as Polylactic Acid (</w:t>
      </w:r>
      <w:r w:rsidR="00235EA7">
        <w:rPr>
          <w:rFonts w:ascii="Times New Roman" w:eastAsia="Times New Roman" w:hAnsi="Times New Roman" w:cs="Times New Roman"/>
        </w:rPr>
        <w:t>PLA).The design could be optimised by modelling the wheel with holes or any other spacing to reduce mass</w:t>
      </w:r>
    </w:p>
    <w:p w14:paraId="000000F6" w14:textId="77777777" w:rsidR="003E6828" w:rsidRDefault="003E6828">
      <w:pPr>
        <w:rPr>
          <w:rFonts w:ascii="Times New Roman" w:eastAsia="Times New Roman" w:hAnsi="Times New Roman" w:cs="Times New Roman"/>
        </w:rPr>
      </w:pPr>
    </w:p>
    <w:p w14:paraId="3604D64D" w14:textId="003CB4F1" w:rsidR="00297150" w:rsidRDefault="00235EA7" w:rsidP="00297150">
      <w:pPr>
        <w:keepNext/>
      </w:pPr>
      <w:r>
        <w:rPr>
          <w:rFonts w:ascii="Times New Roman" w:eastAsia="Times New Roman" w:hAnsi="Times New Roman" w:cs="Times New Roman"/>
          <w:noProof/>
        </w:rPr>
        <w:drawing>
          <wp:inline distT="114300" distB="114300" distL="114300" distR="114300" wp14:anchorId="1A8A5B8F" wp14:editId="07777777">
            <wp:extent cx="1547813" cy="1451074"/>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1547813" cy="1451074"/>
                    </a:xfrm>
                    <a:prstGeom prst="rect">
                      <a:avLst/>
                    </a:prstGeom>
                    <a:ln/>
                  </pic:spPr>
                </pic:pic>
              </a:graphicData>
            </a:graphic>
          </wp:inline>
        </w:drawing>
      </w:r>
      <w:r w:rsidR="00297150">
        <w:rPr>
          <w:rFonts w:ascii="Times New Roman" w:eastAsia="Times New Roman" w:hAnsi="Times New Roman" w:cs="Times New Roman"/>
          <w:noProof/>
        </w:rPr>
        <w:drawing>
          <wp:inline distT="114300" distB="114300" distL="114300" distR="114300" wp14:anchorId="33F641FD" wp14:editId="78E8D6FB">
            <wp:extent cx="3500438" cy="1635305"/>
            <wp:effectExtent l="0" t="0" r="0" b="0"/>
            <wp:docPr id="29" name="Picture 29" descr="A picture containing screenshot, text, diagram, plo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picture containing screenshot, text, diagram, plot&#10;&#10;Description automatically generated"/>
                    <pic:cNvPicPr preferRelativeResize="0"/>
                  </pic:nvPicPr>
                  <pic:blipFill>
                    <a:blip r:embed="rId28"/>
                    <a:srcRect/>
                    <a:stretch>
                      <a:fillRect/>
                    </a:stretch>
                  </pic:blipFill>
                  <pic:spPr>
                    <a:xfrm>
                      <a:off x="0" y="0"/>
                      <a:ext cx="3500438" cy="1635305"/>
                    </a:xfrm>
                    <a:prstGeom prst="rect">
                      <a:avLst/>
                    </a:prstGeom>
                    <a:ln/>
                  </pic:spPr>
                </pic:pic>
              </a:graphicData>
            </a:graphic>
          </wp:inline>
        </w:drawing>
      </w:r>
    </w:p>
    <w:p w14:paraId="000000F7" w14:textId="48C02E5D" w:rsidR="003E6828" w:rsidRPr="00297150" w:rsidRDefault="00297150" w:rsidP="00297150">
      <w:pPr>
        <w:pStyle w:val="Caption"/>
      </w:pPr>
      <w:r>
        <w:t xml:space="preserve">Figure </w:t>
      </w:r>
      <w:fldSimple w:instr=" SEQ Figure \* ARABIC ">
        <w:r w:rsidR="00BC1875">
          <w:rPr>
            <w:noProof/>
          </w:rPr>
          <w:t>10</w:t>
        </w:r>
      </w:fldSimple>
      <w:r>
        <w:tab/>
      </w:r>
      <w:r>
        <w:tab/>
        <w:t xml:space="preserve">     Figure </w:t>
      </w:r>
      <w:fldSimple w:instr=" SEQ Figure \* ARABIC ">
        <w:r w:rsidR="00BC1875">
          <w:rPr>
            <w:noProof/>
          </w:rPr>
          <w:t>11</w:t>
        </w:r>
      </w:fldSimple>
    </w:p>
    <w:p w14:paraId="000000F8" w14:textId="77777777" w:rsidR="003E6828" w:rsidRDefault="003E6828">
      <w:pPr>
        <w:rPr>
          <w:rFonts w:ascii="Times New Roman" w:eastAsia="Times New Roman" w:hAnsi="Times New Roman" w:cs="Times New Roman"/>
        </w:rPr>
      </w:pPr>
    </w:p>
    <w:p w14:paraId="000000F9" w14:textId="36936B9A"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In this initial attempt, the caster wheel was not optimised for weight reduction, so the </w:t>
      </w:r>
      <w:r w:rsidR="00CB4DE1">
        <w:rPr>
          <w:rFonts w:ascii="Times New Roman" w:eastAsia="Times New Roman" w:hAnsi="Times New Roman" w:cs="Times New Roman"/>
        </w:rPr>
        <w:t>left hand picture above</w:t>
      </w:r>
      <w:r w:rsidR="009B7DB6">
        <w:rPr>
          <w:rFonts w:ascii="Times New Roman" w:eastAsia="Times New Roman" w:hAnsi="Times New Roman" w:cs="Times New Roman"/>
        </w:rPr>
        <w:t xml:space="preserve"> </w:t>
      </w:r>
      <w:r w:rsidR="00BD3963">
        <w:rPr>
          <w:rFonts w:ascii="Times New Roman" w:eastAsia="Times New Roman" w:hAnsi="Times New Roman" w:cs="Times New Roman"/>
        </w:rPr>
        <w:t>show</w:t>
      </w:r>
      <w:r w:rsidR="001A7EDF">
        <w:rPr>
          <w:rFonts w:ascii="Times New Roman" w:eastAsia="Times New Roman" w:hAnsi="Times New Roman" w:cs="Times New Roman"/>
        </w:rPr>
        <w:t>s</w:t>
      </w:r>
      <w:r>
        <w:rPr>
          <w:rFonts w:ascii="Times New Roman" w:eastAsia="Times New Roman" w:hAnsi="Times New Roman" w:cs="Times New Roman"/>
        </w:rPr>
        <w:t xml:space="preserve"> </w:t>
      </w:r>
      <w:r>
        <w:rPr>
          <w:rFonts w:ascii="Times New Roman" w:eastAsia="Times New Roman" w:hAnsi="Times New Roman" w:cs="Times New Roman"/>
        </w:rPr>
        <w:t>the modified version based on the previous designs shown for the motor wheels</w:t>
      </w:r>
      <w:r w:rsidR="001A7EDF">
        <w:rPr>
          <w:rFonts w:ascii="Times New Roman" w:eastAsia="Times New Roman" w:hAnsi="Times New Roman" w:cs="Times New Roman"/>
        </w:rPr>
        <w:t>.</w:t>
      </w:r>
    </w:p>
    <w:p w14:paraId="000000FA" w14:textId="77777777" w:rsidR="003E6828" w:rsidRDefault="003E6828">
      <w:pPr>
        <w:rPr>
          <w:rFonts w:ascii="Times New Roman" w:eastAsia="Times New Roman" w:hAnsi="Times New Roman" w:cs="Times New Roman"/>
        </w:rPr>
      </w:pPr>
    </w:p>
    <w:p w14:paraId="000000FB" w14:textId="2FCC90A1"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Although </w:t>
      </w:r>
      <w:r>
        <w:rPr>
          <w:rFonts w:ascii="Times New Roman" w:eastAsia="Times New Roman" w:hAnsi="Times New Roman" w:cs="Times New Roman"/>
        </w:rPr>
        <w:t>no</w:t>
      </w:r>
      <w:r>
        <w:rPr>
          <w:rFonts w:ascii="Times New Roman" w:eastAsia="Times New Roman" w:hAnsi="Times New Roman" w:cs="Times New Roman"/>
        </w:rPr>
        <w:t xml:space="preserve"> resistive patterns were placed on t</w:t>
      </w:r>
      <w:r>
        <w:rPr>
          <w:rFonts w:ascii="Times New Roman" w:eastAsia="Times New Roman" w:hAnsi="Times New Roman" w:cs="Times New Roman"/>
        </w:rPr>
        <w:t xml:space="preserve">he </w:t>
      </w:r>
      <w:r>
        <w:rPr>
          <w:rFonts w:ascii="Times New Roman" w:eastAsia="Times New Roman" w:hAnsi="Times New Roman" w:cs="Times New Roman"/>
        </w:rPr>
        <w:t>wheels</w:t>
      </w:r>
      <w:r w:rsidR="0086455B">
        <w:rPr>
          <w:rFonts w:ascii="Times New Roman" w:eastAsia="Times New Roman" w:hAnsi="Times New Roman" w:cs="Times New Roman"/>
        </w:rPr>
        <w:t xml:space="preserve"> </w:t>
      </w:r>
      <w:r>
        <w:rPr>
          <w:rFonts w:ascii="Times New Roman" w:eastAsia="Times New Roman" w:hAnsi="Times New Roman" w:cs="Times New Roman"/>
        </w:rPr>
        <w:t>because</w:t>
      </w:r>
      <w:r>
        <w:rPr>
          <w:rFonts w:ascii="Times New Roman" w:eastAsia="Times New Roman" w:hAnsi="Times New Roman" w:cs="Times New Roman"/>
        </w:rPr>
        <w:t xml:space="preserve"> the purpose of a third is to balance the rover for control, so a frictionless wheel will aid the rover to move at its high speed. When 3D printing the components there were error margins due to printer inaccuracy. which lead to components</w:t>
      </w:r>
      <w:r>
        <w:rPr>
          <w:rFonts w:ascii="Times New Roman" w:eastAsia="Times New Roman" w:hAnsi="Times New Roman" w:cs="Times New Roman"/>
        </w:rPr>
        <w:t xml:space="preserve"> not being able to fit into motors and other places on the rover. Many attempts to readjust the size of screw holes and other parts had to be taken which are not included in the report due to repetitiveness,</w:t>
      </w:r>
      <w:r w:rsidR="007B1148">
        <w:rPr>
          <w:rFonts w:ascii="Times New Roman" w:eastAsia="Times New Roman" w:hAnsi="Times New Roman" w:cs="Times New Roman"/>
        </w:rPr>
        <w:t xml:space="preserve"> </w:t>
      </w:r>
      <w:r>
        <w:rPr>
          <w:rFonts w:ascii="Times New Roman" w:eastAsia="Times New Roman" w:hAnsi="Times New Roman" w:cs="Times New Roman"/>
        </w:rPr>
        <w:t>but we will show an example on how testing was do</w:t>
      </w:r>
      <w:r>
        <w:rPr>
          <w:rFonts w:ascii="Times New Roman" w:eastAsia="Times New Roman" w:hAnsi="Times New Roman" w:cs="Times New Roman"/>
        </w:rPr>
        <w:t>ne in the following pictures:</w:t>
      </w:r>
    </w:p>
    <w:p w14:paraId="000000FC" w14:textId="29360DCB" w:rsidR="003E6828" w:rsidRDefault="00297150">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0" distB="0" distL="114300" distR="114300" simplePos="0" relativeHeight="251651075" behindDoc="0" locked="0" layoutInCell="1" allowOverlap="1" wp14:anchorId="19BBE689" wp14:editId="2B6D29CB">
                <wp:simplePos x="0" y="0"/>
                <wp:positionH relativeFrom="column">
                  <wp:posOffset>0</wp:posOffset>
                </wp:positionH>
                <wp:positionV relativeFrom="paragraph">
                  <wp:posOffset>185195</wp:posOffset>
                </wp:positionV>
                <wp:extent cx="2815686" cy="2223135"/>
                <wp:effectExtent l="0" t="0" r="3810" b="5715"/>
                <wp:wrapSquare wrapText="bothSides"/>
                <wp:docPr id="994912778" name="Group 9"/>
                <wp:cNvGraphicFramePr/>
                <a:graphic xmlns:a="http://schemas.openxmlformats.org/drawingml/2006/main">
                  <a:graphicData uri="http://schemas.microsoft.com/office/word/2010/wordprocessingGroup">
                    <wpg:wgp>
                      <wpg:cNvGrpSpPr/>
                      <wpg:grpSpPr>
                        <a:xfrm>
                          <a:off x="0" y="0"/>
                          <a:ext cx="2815686" cy="2223135"/>
                          <a:chOff x="0" y="0"/>
                          <a:chExt cx="2815686" cy="2223135"/>
                        </a:xfrm>
                      </wpg:grpSpPr>
                      <pic:pic xmlns:pic="http://schemas.openxmlformats.org/drawingml/2006/picture">
                        <pic:nvPicPr>
                          <pic:cNvPr id="12" name="Picture 12"/>
                          <pic:cNvPicPr/>
                        </pic:nvPicPr>
                        <pic:blipFill>
                          <a:blip r:embed="rId29"/>
                          <a:srcRect/>
                          <a:stretch>
                            <a:fillRect/>
                          </a:stretch>
                        </pic:blipFill>
                        <pic:spPr>
                          <a:xfrm>
                            <a:off x="1684116" y="115747"/>
                            <a:ext cx="1131570" cy="1057910"/>
                          </a:xfrm>
                          <a:prstGeom prst="rect">
                            <a:avLst/>
                          </a:prstGeom>
                          <a:ln/>
                        </pic:spPr>
                      </pic:pic>
                      <pic:pic xmlns:pic="http://schemas.openxmlformats.org/drawingml/2006/picture">
                        <pic:nvPicPr>
                          <pic:cNvPr id="27" name="Picture 27"/>
                          <pic:cNvPicPr/>
                        </pic:nvPicPr>
                        <pic:blipFill>
                          <a:blip r:embed="rId30"/>
                          <a:srcRect/>
                          <a:stretch>
                            <a:fillRect/>
                          </a:stretch>
                        </pic:blipFill>
                        <pic:spPr>
                          <a:xfrm>
                            <a:off x="0" y="0"/>
                            <a:ext cx="1638300" cy="2223135"/>
                          </a:xfrm>
                          <a:prstGeom prst="rect">
                            <a:avLst/>
                          </a:prstGeom>
                          <a:ln/>
                        </pic:spPr>
                      </pic:pic>
                    </wpg:wgp>
                  </a:graphicData>
                </a:graphic>
              </wp:anchor>
            </w:drawing>
          </mc:Choice>
          <mc:Fallback>
            <w:pict>
              <v:group w14:anchorId="7B188F9C" id="Group 9" o:spid="_x0000_s1026" style="position:absolute;margin-left:0;margin-top:14.6pt;width:221.7pt;height:175.05pt;z-index:251651075" coordsize="28156,2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">
                <v:shape id="Picture 12" o:spid="_x0000_s1027" type="#_x0000_t75" style="position:absolute;left:16841;top:1157;width:11315;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">
                  <v:imagedata r:id="rId31" o:title=""/>
                </v:shape>
                <v:shape id="Picture 27" o:spid="_x0000_s1028" type="#_x0000_t75" style="position:absolute;width:16383;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">
                  <v:imagedata r:id="rId32" o:title=""/>
                </v:shape>
                <w10:wrap type="square"/>
              </v:group>
            </w:pict>
          </mc:Fallback>
        </mc:AlternateContent>
      </w:r>
    </w:p>
    <w:p w14:paraId="000000FD" w14:textId="51AF4A07" w:rsidR="003E6828" w:rsidRDefault="002D1A30">
      <w:pPr>
        <w:rPr>
          <w:rFonts w:ascii="Times New Roman" w:eastAsia="Times New Roman" w:hAnsi="Times New Roman" w:cs="Times New Roman"/>
        </w:rPr>
      </w:pPr>
      <w:r>
        <w:rPr>
          <w:noProof/>
        </w:rPr>
        <mc:AlternateContent>
          <mc:Choice Requires="wps">
            <w:drawing>
              <wp:anchor distT="0" distB="0" distL="114300" distR="114300" simplePos="0" relativeHeight="251649536" behindDoc="0" locked="0" layoutInCell="1" allowOverlap="1" wp14:anchorId="526E3810" wp14:editId="5F95C442">
                <wp:simplePos x="0" y="0"/>
                <wp:positionH relativeFrom="column">
                  <wp:posOffset>0</wp:posOffset>
                </wp:positionH>
                <wp:positionV relativeFrom="paragraph">
                  <wp:posOffset>2280285</wp:posOffset>
                </wp:positionV>
                <wp:extent cx="1638300" cy="635"/>
                <wp:effectExtent l="0" t="0" r="0" b="0"/>
                <wp:wrapSquare wrapText="bothSides"/>
                <wp:docPr id="1453488585" name="Text Box 1453488585"/>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741AD9E5" w14:textId="127ADBC2" w:rsidR="002D1A30" w:rsidRPr="007D59F1" w:rsidRDefault="002D1A30" w:rsidP="002D1A30">
                            <w:pPr>
                              <w:pStyle w:val="Caption"/>
                              <w:rPr>
                                <w:noProof/>
                              </w:rPr>
                            </w:pPr>
                            <w:r>
                              <w:rPr>
                                <w:noProof/>
                              </w:rPr>
                              <w:fldChar w:fldCharType="begin"/>
                            </w:r>
                            <w:r>
                              <w:rPr>
                                <w:noProof/>
                              </w:rPr>
                              <w:instrText xml:space="preserve"> SEQ Figure \* ARABIC </w:instrText>
                            </w:r>
                            <w:r>
                              <w:rPr>
                                <w:noProof/>
                              </w:rPr>
                              <w:fldChar w:fldCharType="separate"/>
                            </w:r>
                            <w:r w:rsidR="00BC1875">
                              <w:rPr>
                                <w:noProof/>
                              </w:rPr>
                              <w:t>12</w:t>
                            </w:r>
                            <w:r>
                              <w:rPr>
                                <w:noProof/>
                              </w:rPr>
                              <w:fldChar w:fldCharType="end"/>
                            </w:r>
                            <w:r>
                              <w:t>-</w:t>
                            </w:r>
                            <w:r>
                              <w:t xml:space="preserve"> Idea of Assembly for Rover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E3810" id="Text Box 1453488585" o:spid="_x0000_s1031" type="#_x0000_t202" style="position:absolute;margin-left:0;margin-top:179.55pt;width:129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" stroked="f">
                <v:textbox style="mso-fit-shape-to-text:t" inset="0,0,0,0">
                  <w:txbxContent>
                    <w:p w14:paraId="741AD9E5" w14:textId="127ADBC2" w:rsidR="002D1A30" w:rsidRPr="007D59F1" w:rsidRDefault="002D1A30" w:rsidP="002D1A30">
                      <w:pPr>
                        <w:pStyle w:val="Caption"/>
                        <w:rPr>
                          <w:noProof/>
                        </w:rPr>
                      </w:pPr>
                      <w:r>
                        <w:rPr>
                          <w:noProof/>
                        </w:rPr>
                        <w:fldChar w:fldCharType="begin"/>
                      </w:r>
                      <w:r>
                        <w:rPr>
                          <w:noProof/>
                        </w:rPr>
                        <w:instrText xml:space="preserve"> SEQ Figure \* ARABIC </w:instrText>
                      </w:r>
                      <w:r>
                        <w:rPr>
                          <w:noProof/>
                        </w:rPr>
                        <w:fldChar w:fldCharType="separate"/>
                      </w:r>
                      <w:r w:rsidR="00BC1875">
                        <w:rPr>
                          <w:noProof/>
                        </w:rPr>
                        <w:t>12</w:t>
                      </w:r>
                      <w:r>
                        <w:rPr>
                          <w:noProof/>
                        </w:rPr>
                        <w:fldChar w:fldCharType="end"/>
                      </w:r>
                      <w:r>
                        <w:t>-</w:t>
                      </w:r>
                      <w:r>
                        <w:t xml:space="preserve"> Idea of Assembly for Rover</w:t>
                      </w:r>
                    </w:p>
                  </w:txbxContent>
                </v:textbox>
                <w10:wrap type="square"/>
              </v:shape>
            </w:pict>
          </mc:Fallback>
        </mc:AlternateContent>
      </w:r>
      <w:r w:rsidR="00581F34">
        <w:rPr>
          <w:rFonts w:ascii="Times New Roman" w:eastAsia="Times New Roman" w:hAnsi="Times New Roman" w:cs="Times New Roman"/>
        </w:rPr>
        <w:t>W</w:t>
      </w:r>
      <w:r w:rsidR="00A77F91">
        <w:rPr>
          <w:rFonts w:ascii="Times New Roman" w:eastAsia="Times New Roman" w:hAnsi="Times New Roman" w:cs="Times New Roman"/>
        </w:rPr>
        <w:t>e</w:t>
      </w:r>
      <w:r w:rsidR="00235EA7">
        <w:rPr>
          <w:rFonts w:ascii="Times New Roman" w:eastAsia="Times New Roman" w:hAnsi="Times New Roman" w:cs="Times New Roman"/>
        </w:rPr>
        <w:t xml:space="preserve"> have asked the technician to first design 2D attempts to test any irregularity and margins of error</w:t>
      </w:r>
      <w:r w:rsidR="00315308">
        <w:rPr>
          <w:rFonts w:ascii="Times New Roman" w:eastAsia="Times New Roman" w:hAnsi="Times New Roman" w:cs="Times New Roman"/>
        </w:rPr>
        <w:t>, since</w:t>
      </w:r>
      <w:r w:rsidR="00FF7FDB">
        <w:rPr>
          <w:rFonts w:ascii="Times New Roman" w:eastAsia="Times New Roman" w:hAnsi="Times New Roman" w:cs="Times New Roman"/>
        </w:rPr>
        <w:t xml:space="preserve"> a full 3D model </w:t>
      </w:r>
      <w:r w:rsidR="001C0918">
        <w:rPr>
          <w:rFonts w:ascii="Times New Roman" w:eastAsia="Times New Roman" w:hAnsi="Times New Roman" w:cs="Times New Roman"/>
        </w:rPr>
        <w:t>could result in a waste of resources</w:t>
      </w:r>
      <w:r w:rsidR="00F84775">
        <w:rPr>
          <w:rFonts w:ascii="Times New Roman" w:eastAsia="Times New Roman" w:hAnsi="Times New Roman" w:cs="Times New Roman"/>
        </w:rPr>
        <w:t>, just like it unfortunately did with our first wheel design</w:t>
      </w:r>
      <w:r w:rsidR="0061152C">
        <w:rPr>
          <w:rFonts w:ascii="Times New Roman" w:eastAsia="Times New Roman" w:hAnsi="Times New Roman" w:cs="Times New Roman"/>
        </w:rPr>
        <w:t>.</w:t>
      </w:r>
      <w:r w:rsidR="007B1148">
        <w:rPr>
          <w:rFonts w:ascii="Times New Roman" w:eastAsia="Times New Roman" w:hAnsi="Times New Roman" w:cs="Times New Roman"/>
        </w:rPr>
        <w:t xml:space="preserve"> </w:t>
      </w:r>
      <w:r w:rsidR="00235EA7">
        <w:rPr>
          <w:rFonts w:ascii="Times New Roman" w:eastAsia="Times New Roman" w:hAnsi="Times New Roman" w:cs="Times New Roman"/>
        </w:rPr>
        <w:t>In this case, we have che</w:t>
      </w:r>
      <w:r w:rsidR="00235EA7">
        <w:rPr>
          <w:rFonts w:ascii="Times New Roman" w:eastAsia="Times New Roman" w:hAnsi="Times New Roman" w:cs="Times New Roman"/>
        </w:rPr>
        <w:t xml:space="preserve">cked if the screw holes match the Metro </w:t>
      </w:r>
      <w:r w:rsidR="00235EA7">
        <w:rPr>
          <w:rFonts w:ascii="Times New Roman" w:eastAsia="Times New Roman" w:hAnsi="Times New Roman" w:cs="Times New Roman"/>
        </w:rPr>
        <w:t xml:space="preserve">board’s </w:t>
      </w:r>
      <w:r w:rsidR="00235EA7">
        <w:rPr>
          <w:rFonts w:ascii="Times New Roman" w:eastAsia="Times New Roman" w:hAnsi="Times New Roman" w:cs="Times New Roman"/>
        </w:rPr>
        <w:t>and</w:t>
      </w:r>
      <w:r w:rsidR="00235EA7">
        <w:rPr>
          <w:rFonts w:ascii="Times New Roman" w:eastAsia="Times New Roman" w:hAnsi="Times New Roman" w:cs="Times New Roman"/>
        </w:rPr>
        <w:t xml:space="preserve"> if the support for the strip board can be </w:t>
      </w:r>
      <w:r w:rsidR="00235EA7">
        <w:rPr>
          <w:rFonts w:ascii="Times New Roman" w:eastAsia="Times New Roman" w:hAnsi="Times New Roman" w:cs="Times New Roman"/>
        </w:rPr>
        <w:t xml:space="preserve">successfully </w:t>
      </w:r>
      <w:r w:rsidR="00235EA7">
        <w:rPr>
          <w:rFonts w:ascii="Times New Roman" w:eastAsia="Times New Roman" w:hAnsi="Times New Roman" w:cs="Times New Roman"/>
        </w:rPr>
        <w:t>mounted</w:t>
      </w:r>
      <w:r w:rsidR="00235EA7">
        <w:rPr>
          <w:rFonts w:ascii="Times New Roman" w:eastAsia="Times New Roman" w:hAnsi="Times New Roman" w:cs="Times New Roman"/>
        </w:rPr>
        <w:t xml:space="preserve"> on top of the Metro board.</w:t>
      </w:r>
      <w:r w:rsidR="007B1148">
        <w:rPr>
          <w:rFonts w:ascii="Times New Roman" w:eastAsia="Times New Roman" w:hAnsi="Times New Roman" w:cs="Times New Roman"/>
        </w:rPr>
        <w:t xml:space="preserve"> </w:t>
      </w:r>
      <w:r w:rsidR="00235EA7">
        <w:rPr>
          <w:rFonts w:ascii="Times New Roman" w:eastAsia="Times New Roman" w:hAnsi="Times New Roman" w:cs="Times New Roman"/>
        </w:rPr>
        <w:t>In this case, after many trials it successfully matches our ideal design. However, with the first trial of the wh</w:t>
      </w:r>
      <w:r w:rsidR="00235EA7">
        <w:rPr>
          <w:rFonts w:ascii="Times New Roman" w:eastAsia="Times New Roman" w:hAnsi="Times New Roman" w:cs="Times New Roman"/>
        </w:rPr>
        <w:t>eel, the motor’s pin does not match the socket of this design, so it had to be readjusted for a next, hopefully improved version.</w:t>
      </w:r>
      <w:r w:rsidR="007B1148">
        <w:rPr>
          <w:rFonts w:ascii="Times New Roman" w:eastAsia="Times New Roman" w:hAnsi="Times New Roman" w:cs="Times New Roman"/>
        </w:rPr>
        <w:t xml:space="preserve"> </w:t>
      </w:r>
      <w:r w:rsidR="00235EA7">
        <w:rPr>
          <w:rFonts w:ascii="Times New Roman" w:eastAsia="Times New Roman" w:hAnsi="Times New Roman" w:cs="Times New Roman"/>
        </w:rPr>
        <w:t>Doing this testing well ahead of the time made us in a good position to finish the rover ahead of the deadline so that we can f</w:t>
      </w:r>
      <w:r w:rsidR="00235EA7">
        <w:rPr>
          <w:rFonts w:ascii="Times New Roman" w:eastAsia="Times New Roman" w:hAnsi="Times New Roman" w:cs="Times New Roman"/>
        </w:rPr>
        <w:t>urther improve our final design</w:t>
      </w:r>
      <w:r w:rsidR="00A74DBD">
        <w:rPr>
          <w:rFonts w:ascii="Times New Roman" w:eastAsia="Times New Roman" w:hAnsi="Times New Roman" w:cs="Times New Roman"/>
        </w:rPr>
        <w:t xml:space="preserve"> and </w:t>
      </w:r>
      <w:r w:rsidR="000016CE">
        <w:rPr>
          <w:rFonts w:ascii="Times New Roman" w:eastAsia="Times New Roman" w:hAnsi="Times New Roman" w:cs="Times New Roman"/>
        </w:rPr>
        <w:t xml:space="preserve">also prepare for the final demonstration of the </w:t>
      </w:r>
      <w:r w:rsidR="00C916DD">
        <w:rPr>
          <w:rFonts w:ascii="Times New Roman" w:eastAsia="Times New Roman" w:hAnsi="Times New Roman" w:cs="Times New Roman"/>
        </w:rPr>
        <w:t>completed design</w:t>
      </w:r>
      <w:r w:rsidR="00FC7E91">
        <w:rPr>
          <w:rFonts w:ascii="Times New Roman" w:eastAsia="Times New Roman" w:hAnsi="Times New Roman" w:cs="Times New Roman"/>
        </w:rPr>
        <w:t>.</w:t>
      </w:r>
    </w:p>
    <w:p w14:paraId="000000FE" w14:textId="0863889C" w:rsidR="003E6828" w:rsidRDefault="00297150">
      <w:pPr>
        <w:rPr>
          <w:rFonts w:ascii="Times New Roman" w:eastAsia="Times New Roman" w:hAnsi="Times New Roman" w:cs="Times New Roman"/>
          <w:b/>
        </w:rPr>
      </w:pPr>
      <w:r>
        <w:rPr>
          <w:rFonts w:ascii="Times New Roman" w:eastAsia="Times New Roman" w:hAnsi="Times New Roman" w:cs="Times New Roman"/>
          <w:b/>
          <w:noProof/>
        </w:rPr>
        <mc:AlternateContent>
          <mc:Choice Requires="wpg">
            <w:drawing>
              <wp:anchor distT="0" distB="0" distL="114300" distR="114300" simplePos="0" relativeHeight="251695149" behindDoc="0" locked="0" layoutInCell="1" allowOverlap="1" wp14:anchorId="6D7C7567" wp14:editId="40D7D9E8">
                <wp:simplePos x="0" y="0"/>
                <wp:positionH relativeFrom="margin">
                  <wp:align>center</wp:align>
                </wp:positionH>
                <wp:positionV relativeFrom="paragraph">
                  <wp:posOffset>164465</wp:posOffset>
                </wp:positionV>
                <wp:extent cx="5226435" cy="1950720"/>
                <wp:effectExtent l="0" t="0" r="0" b="0"/>
                <wp:wrapSquare wrapText="bothSides"/>
                <wp:docPr id="1128632520" name="Group 10"/>
                <wp:cNvGraphicFramePr/>
                <a:graphic xmlns:a="http://schemas.openxmlformats.org/drawingml/2006/main">
                  <a:graphicData uri="http://schemas.microsoft.com/office/word/2010/wordprocessingGroup">
                    <wpg:wgp>
                      <wpg:cNvGrpSpPr/>
                      <wpg:grpSpPr>
                        <a:xfrm>
                          <a:off x="0" y="0"/>
                          <a:ext cx="5226435" cy="1950720"/>
                          <a:chOff x="0" y="0"/>
                          <a:chExt cx="5226435" cy="1950720"/>
                        </a:xfrm>
                      </wpg:grpSpPr>
                      <pic:pic xmlns:pic="http://schemas.openxmlformats.org/drawingml/2006/picture">
                        <pic:nvPicPr>
                          <pic:cNvPr id="17" name="Picture 17" descr="A picture containing ground, tire, auto part, outdoor&#10;&#10;Description automatically generated"/>
                          <pic:cNvPicPr/>
                        </pic:nvPicPr>
                        <pic:blipFill>
                          <a:blip r:embed="rId33" cstate="print">
                            <a:extLst>
                              <a:ext uri="{28A0092B-C50C-407E-A947-70E740481C1C}">
                                <a14:useLocalDpi xmlns:a14="http://schemas.microsoft.com/office/drawing/2010/main" val="0"/>
                              </a:ext>
                            </a:extLst>
                          </a:blip>
                          <a:srcRect/>
                          <a:stretch>
                            <a:fillRect/>
                          </a:stretch>
                        </pic:blipFill>
                        <pic:spPr>
                          <a:xfrm>
                            <a:off x="2621665" y="0"/>
                            <a:ext cx="2604770" cy="1950720"/>
                          </a:xfrm>
                          <a:prstGeom prst="rect">
                            <a:avLst/>
                          </a:prstGeom>
                          <a:ln/>
                        </pic:spPr>
                      </pic:pic>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80005" cy="1928495"/>
                          </a:xfrm>
                          <a:prstGeom prst="rect">
                            <a:avLst/>
                          </a:prstGeom>
                          <a:ln/>
                        </pic:spPr>
                      </pic:pic>
                    </wpg:wgp>
                  </a:graphicData>
                </a:graphic>
              </wp:anchor>
            </w:drawing>
          </mc:Choice>
          <mc:Fallback>
            <w:pict>
              <v:group w14:anchorId="6BC304CB" id="Group 10" o:spid="_x0000_s1026" style="position:absolute;margin-left:0;margin-top:12.95pt;width:411.55pt;height:153.6pt;z-index:251695149;mso-position-horizontal:center;mso-position-horizontal-relative:margin" coordsize="52264,19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">
                <v:shape id="Picture 17" o:spid="_x0000_s1027" type="#_x0000_t75" alt="A picture containing ground, tire, auto part, outdoor&#10;&#10;Description automatically generated" style="position:absolute;left:26216;width:26048;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">
                  <v:imagedata r:id="rId35" o:title="A picture containing ground, tire, auto part, outdoor&#10;&#10;Description automatically generated"/>
                </v:shape>
                <v:shape id="Picture 30" o:spid="_x0000_s1028" type="#_x0000_t75" style="position:absolute;width:25800;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">
                  <v:imagedata r:id="rId36" o:title=""/>
                </v:shape>
                <w10:wrap type="square" anchorx="margin"/>
              </v:group>
            </w:pict>
          </mc:Fallback>
        </mc:AlternateContent>
      </w:r>
    </w:p>
    <w:p w14:paraId="000000FF" w14:textId="1BA4C6C4" w:rsidR="003E6828" w:rsidRPr="00297150" w:rsidRDefault="00297150" w:rsidP="00297150">
      <w:pPr>
        <w:pStyle w:val="Caption"/>
      </w:pPr>
      <w:r>
        <w:t xml:space="preserve">        </w:t>
      </w:r>
      <w:r>
        <w:t xml:space="preserve">Figure </w:t>
      </w:r>
      <w:r>
        <w:fldChar w:fldCharType="begin"/>
      </w:r>
      <w:r>
        <w:instrText xml:space="preserve"> SEQ Figure \* ARABIC </w:instrText>
      </w:r>
      <w:r>
        <w:fldChar w:fldCharType="separate"/>
      </w:r>
      <w:r w:rsidR="00BC1875">
        <w:rPr>
          <w:noProof/>
        </w:rPr>
        <w:t>13</w:t>
      </w:r>
      <w:r>
        <w:fldChar w:fldCharType="end"/>
      </w:r>
    </w:p>
    <w:p w14:paraId="00000101" w14:textId="40EE282C"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5. Budget Management</w:t>
      </w:r>
    </w:p>
    <w:p w14:paraId="00000102" w14:textId="77777777" w:rsidR="003E6828" w:rsidRDefault="003E6828">
      <w:pPr>
        <w:rPr>
          <w:rFonts w:ascii="Times New Roman" w:eastAsia="Times New Roman" w:hAnsi="Times New Roman" w:cs="Times New Roman"/>
        </w:rPr>
      </w:pPr>
    </w:p>
    <w:p w14:paraId="00000103" w14:textId="6C5F85D8" w:rsidR="003E6828" w:rsidRDefault="00D6572E">
      <w:pPr>
        <w:rPr>
          <w:rFonts w:ascii="Times New Roman" w:eastAsia="Times New Roman" w:hAnsi="Times New Roman" w:cs="Times New Roman"/>
          <w:b/>
        </w:rPr>
      </w:pPr>
      <w:r>
        <w:rPr>
          <w:rFonts w:ascii="Times New Roman" w:eastAsia="Times New Roman" w:hAnsi="Times New Roman" w:cs="Times New Roman"/>
          <w:b/>
        </w:rPr>
        <w:t>1.5.a. Budget Efficiency</w:t>
      </w:r>
    </w:p>
    <w:p w14:paraId="00000104" w14:textId="77777777" w:rsidR="003E6828" w:rsidRDefault="003E6828">
      <w:pPr>
        <w:rPr>
          <w:rFonts w:ascii="Times New Roman" w:eastAsia="Times New Roman" w:hAnsi="Times New Roman" w:cs="Times New Roman"/>
          <w:b/>
        </w:rPr>
      </w:pPr>
    </w:p>
    <w:p w14:paraId="00000105" w14:textId="6F9F81B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The assigned budget for additional equipment is £60. Throughout the project the ones who’ll be making the orders are those focusing on Circuit</w:t>
      </w:r>
      <w:r>
        <w:rPr>
          <w:rFonts w:ascii="Times New Roman" w:eastAsia="Times New Roman" w:hAnsi="Times New Roman" w:cs="Times New Roman"/>
        </w:rPr>
        <w:t xml:space="preserve"> design due to their needs for several circuit and motor components. Several </w:t>
      </w:r>
      <w:r w:rsidR="007B1148">
        <w:rPr>
          <w:rFonts w:ascii="Times New Roman" w:eastAsia="Times New Roman" w:hAnsi="Times New Roman" w:cs="Times New Roman"/>
        </w:rPr>
        <w:t>criteria</w:t>
      </w:r>
      <w:r>
        <w:rPr>
          <w:rFonts w:ascii="Times New Roman" w:eastAsia="Times New Roman" w:hAnsi="Times New Roman" w:cs="Times New Roman"/>
        </w:rPr>
        <w:t xml:space="preserve"> were considered before buying a certain component </w:t>
      </w:r>
      <w:r>
        <w:rPr>
          <w:rFonts w:ascii="Times New Roman" w:eastAsia="Times New Roman" w:hAnsi="Times New Roman" w:cs="Times New Roman"/>
        </w:rPr>
        <w:t>to</w:t>
      </w:r>
      <w:r>
        <w:rPr>
          <w:rFonts w:ascii="Times New Roman" w:eastAsia="Times New Roman" w:hAnsi="Times New Roman" w:cs="Times New Roman"/>
        </w:rPr>
        <w:t xml:space="preserve"> improve the cost efficiency of the project.</w:t>
      </w:r>
      <w:r w:rsidR="0086455B">
        <w:rPr>
          <w:rFonts w:ascii="Times New Roman" w:eastAsia="Times New Roman" w:hAnsi="Times New Roman" w:cs="Times New Roman"/>
        </w:rPr>
        <w:t xml:space="preserve"> </w:t>
      </w:r>
      <w:r>
        <w:rPr>
          <w:rFonts w:ascii="Times New Roman" w:eastAsia="Times New Roman" w:hAnsi="Times New Roman" w:cs="Times New Roman"/>
        </w:rPr>
        <w:t>Components were also given free by the EEE department, so our bu</w:t>
      </w:r>
      <w:r>
        <w:rPr>
          <w:rFonts w:ascii="Times New Roman" w:eastAsia="Times New Roman" w:hAnsi="Times New Roman" w:cs="Times New Roman"/>
        </w:rPr>
        <w:t>dget could be also used on specific components to aid with the quality of the rover’s performance.</w:t>
      </w:r>
    </w:p>
    <w:p w14:paraId="00000106" w14:textId="77777777" w:rsidR="003E6828" w:rsidRDefault="003E6828" w:rsidP="00D6572E">
      <w:pPr>
        <w:jc w:val="both"/>
        <w:rPr>
          <w:rFonts w:ascii="Times New Roman" w:eastAsia="Times New Roman" w:hAnsi="Times New Roman" w:cs="Times New Roman"/>
        </w:rPr>
      </w:pPr>
    </w:p>
    <w:p w14:paraId="00000107"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These include:</w:t>
      </w:r>
    </w:p>
    <w:p w14:paraId="00000108" w14:textId="77777777" w:rsidR="003E6828" w:rsidRDefault="00235EA7" w:rsidP="00D6572E">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Considering the different hardware options available.</w:t>
      </w:r>
    </w:p>
    <w:p w14:paraId="00000109" w14:textId="77777777" w:rsidR="003E6828" w:rsidRDefault="00235EA7" w:rsidP="00D6572E">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Looking at and comparing different technical datasheets to ensure that the components perform to the best of its ability.</w:t>
      </w:r>
    </w:p>
    <w:p w14:paraId="0000010A" w14:textId="77777777" w:rsidR="003E6828" w:rsidRDefault="00235EA7" w:rsidP="00D6572E">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Replacing hardware with software where possible</w:t>
      </w:r>
    </w:p>
    <w:p w14:paraId="0000010B" w14:textId="77777777" w:rsidR="003E6828" w:rsidRDefault="003E6828" w:rsidP="00D6572E">
      <w:pPr>
        <w:jc w:val="both"/>
        <w:rPr>
          <w:rFonts w:ascii="Times New Roman" w:eastAsia="Times New Roman" w:hAnsi="Times New Roman" w:cs="Times New Roman"/>
        </w:rPr>
      </w:pPr>
    </w:p>
    <w:p w14:paraId="0000010C"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This process proved to be very efficient in terms of avoiding technical issues. It’s </w:t>
      </w:r>
      <w:r>
        <w:rPr>
          <w:rFonts w:ascii="Times New Roman" w:eastAsia="Times New Roman" w:hAnsi="Times New Roman" w:cs="Times New Roman"/>
        </w:rPr>
        <w:t xml:space="preserve">also proved to be helpful and cost efficient as it prevented us from buying existing circuit components. </w:t>
      </w:r>
    </w:p>
    <w:p w14:paraId="0000010D" w14:textId="77777777" w:rsidR="003E6828" w:rsidRDefault="003E6828">
      <w:pPr>
        <w:rPr>
          <w:rFonts w:ascii="Times New Roman" w:eastAsia="Times New Roman" w:hAnsi="Times New Roman" w:cs="Times New Roman"/>
          <w:b/>
        </w:rPr>
      </w:pPr>
    </w:p>
    <w:p w14:paraId="0000010E" w14:textId="0CA6B82B" w:rsidR="003E6828" w:rsidRDefault="00D6572E">
      <w:pPr>
        <w:rPr>
          <w:rFonts w:ascii="Times New Roman" w:eastAsia="Times New Roman" w:hAnsi="Times New Roman" w:cs="Times New Roman"/>
          <w:b/>
        </w:rPr>
      </w:pPr>
      <w:r>
        <w:rPr>
          <w:rFonts w:ascii="Times New Roman" w:eastAsia="Times New Roman" w:hAnsi="Times New Roman" w:cs="Times New Roman"/>
          <w:b/>
        </w:rPr>
        <w:t>1.</w:t>
      </w:r>
      <w:r w:rsidR="00235EA7">
        <w:rPr>
          <w:rFonts w:ascii="Times New Roman" w:eastAsia="Times New Roman" w:hAnsi="Times New Roman" w:cs="Times New Roman"/>
          <w:b/>
        </w:rPr>
        <w:t>5.b.  Expenditure Table:</w:t>
      </w:r>
    </w:p>
    <w:p w14:paraId="0000010F" w14:textId="77777777" w:rsidR="003E6828" w:rsidRDefault="003E6828">
      <w:pPr>
        <w:ind w:firstLine="720"/>
        <w:rPr>
          <w:rFonts w:ascii="Times New Roman" w:eastAsia="Times New Roman" w:hAnsi="Times New Roman" w:cs="Times New Roman"/>
        </w:rPr>
      </w:pPr>
    </w:p>
    <w:p w14:paraId="00000110"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Departmental Components:</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09"/>
        <w:gridCol w:w="3010"/>
        <w:gridCol w:w="3010"/>
      </w:tblGrid>
      <w:tr w:rsidR="003E6828" w14:paraId="102EAA3C" w14:textId="77777777">
        <w:tc>
          <w:tcPr>
            <w:tcW w:w="3009" w:type="dxa"/>
            <w:shd w:val="clear" w:color="auto" w:fill="auto"/>
            <w:tcMar>
              <w:top w:w="100" w:type="dxa"/>
              <w:left w:w="100" w:type="dxa"/>
              <w:bottom w:w="100" w:type="dxa"/>
              <w:right w:w="100" w:type="dxa"/>
            </w:tcMar>
          </w:tcPr>
          <w:p w14:paraId="00000111"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Part</w:t>
            </w:r>
          </w:p>
        </w:tc>
        <w:tc>
          <w:tcPr>
            <w:tcW w:w="3009" w:type="dxa"/>
            <w:shd w:val="clear" w:color="auto" w:fill="auto"/>
            <w:tcMar>
              <w:top w:w="100" w:type="dxa"/>
              <w:left w:w="100" w:type="dxa"/>
              <w:bottom w:w="100" w:type="dxa"/>
              <w:right w:w="100" w:type="dxa"/>
            </w:tcMar>
          </w:tcPr>
          <w:p w14:paraId="00000112"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Quantity</w:t>
            </w:r>
          </w:p>
        </w:tc>
        <w:tc>
          <w:tcPr>
            <w:tcW w:w="3009" w:type="dxa"/>
            <w:shd w:val="clear" w:color="auto" w:fill="auto"/>
            <w:tcMar>
              <w:top w:w="100" w:type="dxa"/>
              <w:left w:w="100" w:type="dxa"/>
              <w:bottom w:w="100" w:type="dxa"/>
              <w:right w:w="100" w:type="dxa"/>
            </w:tcMar>
          </w:tcPr>
          <w:p w14:paraId="00000113"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Cost each/£</w:t>
            </w:r>
          </w:p>
        </w:tc>
      </w:tr>
      <w:tr w:rsidR="003E6828" w14:paraId="61159119" w14:textId="77777777">
        <w:tc>
          <w:tcPr>
            <w:tcW w:w="3009" w:type="dxa"/>
            <w:shd w:val="clear" w:color="auto" w:fill="auto"/>
            <w:tcMar>
              <w:top w:w="100" w:type="dxa"/>
              <w:left w:w="100" w:type="dxa"/>
              <w:bottom w:w="100" w:type="dxa"/>
              <w:right w:w="100" w:type="dxa"/>
            </w:tcMar>
          </w:tcPr>
          <w:p w14:paraId="00000114"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ADAFruit</w:t>
            </w:r>
            <w:proofErr w:type="spellEnd"/>
            <w:r>
              <w:rPr>
                <w:rFonts w:ascii="Times New Roman" w:eastAsia="Times New Roman" w:hAnsi="Times New Roman" w:cs="Times New Roman"/>
              </w:rPr>
              <w:t xml:space="preserve"> Metro M0</w:t>
            </w:r>
          </w:p>
        </w:tc>
        <w:tc>
          <w:tcPr>
            <w:tcW w:w="3009" w:type="dxa"/>
            <w:shd w:val="clear" w:color="auto" w:fill="auto"/>
            <w:tcMar>
              <w:top w:w="100" w:type="dxa"/>
              <w:left w:w="100" w:type="dxa"/>
              <w:bottom w:w="100" w:type="dxa"/>
              <w:right w:w="100" w:type="dxa"/>
            </w:tcMar>
          </w:tcPr>
          <w:p w14:paraId="00000115"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1            </w:t>
            </w:r>
          </w:p>
        </w:tc>
        <w:tc>
          <w:tcPr>
            <w:tcW w:w="3009" w:type="dxa"/>
            <w:shd w:val="clear" w:color="auto" w:fill="auto"/>
            <w:tcMar>
              <w:top w:w="100" w:type="dxa"/>
              <w:left w:w="100" w:type="dxa"/>
              <w:bottom w:w="100" w:type="dxa"/>
              <w:right w:w="100" w:type="dxa"/>
            </w:tcMar>
          </w:tcPr>
          <w:p w14:paraId="00000116"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25.0   </w:t>
            </w:r>
          </w:p>
        </w:tc>
      </w:tr>
      <w:tr w:rsidR="003E6828" w14:paraId="41A1F760" w14:textId="77777777">
        <w:tc>
          <w:tcPr>
            <w:tcW w:w="3009" w:type="dxa"/>
            <w:shd w:val="clear" w:color="auto" w:fill="auto"/>
            <w:tcMar>
              <w:top w:w="100" w:type="dxa"/>
              <w:left w:w="100" w:type="dxa"/>
              <w:bottom w:w="100" w:type="dxa"/>
              <w:right w:w="100" w:type="dxa"/>
            </w:tcMar>
          </w:tcPr>
          <w:p w14:paraId="00000117"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SFH300-3/4 phototransistor</w:t>
            </w:r>
          </w:p>
        </w:tc>
        <w:tc>
          <w:tcPr>
            <w:tcW w:w="3009" w:type="dxa"/>
            <w:shd w:val="clear" w:color="auto" w:fill="auto"/>
            <w:tcMar>
              <w:top w:w="100" w:type="dxa"/>
              <w:left w:w="100" w:type="dxa"/>
              <w:bottom w:w="100" w:type="dxa"/>
              <w:right w:w="100" w:type="dxa"/>
            </w:tcMar>
          </w:tcPr>
          <w:p w14:paraId="00000118"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1</w:t>
            </w:r>
          </w:p>
        </w:tc>
        <w:tc>
          <w:tcPr>
            <w:tcW w:w="3009" w:type="dxa"/>
            <w:shd w:val="clear" w:color="auto" w:fill="auto"/>
            <w:tcMar>
              <w:top w:w="100" w:type="dxa"/>
              <w:left w:w="100" w:type="dxa"/>
              <w:bottom w:w="100" w:type="dxa"/>
              <w:right w:w="100" w:type="dxa"/>
            </w:tcMar>
          </w:tcPr>
          <w:p w14:paraId="00000119"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0.66</w:t>
            </w:r>
          </w:p>
        </w:tc>
      </w:tr>
      <w:tr w:rsidR="003E6828" w14:paraId="2476EE9E" w14:textId="77777777">
        <w:tc>
          <w:tcPr>
            <w:tcW w:w="3009" w:type="dxa"/>
            <w:shd w:val="clear" w:color="auto" w:fill="auto"/>
            <w:tcMar>
              <w:top w:w="100" w:type="dxa"/>
              <w:left w:w="100" w:type="dxa"/>
              <w:bottom w:w="100" w:type="dxa"/>
              <w:right w:w="100" w:type="dxa"/>
            </w:tcMar>
          </w:tcPr>
          <w:p w14:paraId="0000011A"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AdaFruit</w:t>
            </w:r>
            <w:proofErr w:type="spellEnd"/>
            <w:r>
              <w:rPr>
                <w:rFonts w:ascii="Times New Roman" w:eastAsia="Times New Roman" w:hAnsi="Times New Roman" w:cs="Times New Roman"/>
              </w:rPr>
              <w:t xml:space="preserve"> WINC1500 Shield</w:t>
            </w:r>
          </w:p>
        </w:tc>
        <w:tc>
          <w:tcPr>
            <w:tcW w:w="3009" w:type="dxa"/>
            <w:shd w:val="clear" w:color="auto" w:fill="auto"/>
            <w:tcMar>
              <w:top w:w="100" w:type="dxa"/>
              <w:left w:w="100" w:type="dxa"/>
              <w:bottom w:w="100" w:type="dxa"/>
              <w:right w:w="100" w:type="dxa"/>
            </w:tcMar>
          </w:tcPr>
          <w:p w14:paraId="0000011B"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1</w:t>
            </w:r>
          </w:p>
        </w:tc>
        <w:tc>
          <w:tcPr>
            <w:tcW w:w="3009" w:type="dxa"/>
            <w:shd w:val="clear" w:color="auto" w:fill="auto"/>
            <w:tcMar>
              <w:top w:w="100" w:type="dxa"/>
              <w:left w:w="100" w:type="dxa"/>
              <w:bottom w:w="100" w:type="dxa"/>
              <w:right w:w="100" w:type="dxa"/>
            </w:tcMar>
          </w:tcPr>
          <w:p w14:paraId="0000011C"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34.0</w:t>
            </w:r>
          </w:p>
        </w:tc>
      </w:tr>
      <w:tr w:rsidR="003E6828" w14:paraId="3FAF9193" w14:textId="77777777">
        <w:tc>
          <w:tcPr>
            <w:tcW w:w="3009" w:type="dxa"/>
            <w:shd w:val="clear" w:color="auto" w:fill="auto"/>
            <w:tcMar>
              <w:top w:w="100" w:type="dxa"/>
              <w:left w:w="100" w:type="dxa"/>
              <w:bottom w:w="100" w:type="dxa"/>
              <w:right w:w="100" w:type="dxa"/>
            </w:tcMar>
          </w:tcPr>
          <w:p w14:paraId="0000011D"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H-Bridge motor</w:t>
            </w:r>
          </w:p>
        </w:tc>
        <w:tc>
          <w:tcPr>
            <w:tcW w:w="3009" w:type="dxa"/>
            <w:shd w:val="clear" w:color="auto" w:fill="auto"/>
            <w:tcMar>
              <w:top w:w="100" w:type="dxa"/>
              <w:left w:w="100" w:type="dxa"/>
              <w:bottom w:w="100" w:type="dxa"/>
              <w:right w:w="100" w:type="dxa"/>
            </w:tcMar>
          </w:tcPr>
          <w:p w14:paraId="0000011E"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1</w:t>
            </w:r>
          </w:p>
        </w:tc>
        <w:tc>
          <w:tcPr>
            <w:tcW w:w="3009" w:type="dxa"/>
            <w:shd w:val="clear" w:color="auto" w:fill="auto"/>
            <w:tcMar>
              <w:top w:w="100" w:type="dxa"/>
              <w:left w:w="100" w:type="dxa"/>
              <w:bottom w:w="100" w:type="dxa"/>
              <w:right w:w="100" w:type="dxa"/>
            </w:tcMar>
          </w:tcPr>
          <w:p w14:paraId="0000011F"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7.49</w:t>
            </w:r>
          </w:p>
        </w:tc>
      </w:tr>
      <w:tr w:rsidR="003E6828" w14:paraId="77D324ED" w14:textId="77777777">
        <w:trPr>
          <w:trHeight w:val="420"/>
        </w:trPr>
        <w:tc>
          <w:tcPr>
            <w:tcW w:w="6018" w:type="dxa"/>
            <w:gridSpan w:val="2"/>
            <w:shd w:val="clear" w:color="auto" w:fill="auto"/>
            <w:tcMar>
              <w:top w:w="100" w:type="dxa"/>
              <w:left w:w="100" w:type="dxa"/>
              <w:bottom w:w="100" w:type="dxa"/>
              <w:right w:w="100" w:type="dxa"/>
            </w:tcMar>
          </w:tcPr>
          <w:p w14:paraId="00000120"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Subtotal</w:t>
            </w:r>
          </w:p>
        </w:tc>
        <w:tc>
          <w:tcPr>
            <w:tcW w:w="3009" w:type="dxa"/>
            <w:shd w:val="clear" w:color="auto" w:fill="auto"/>
            <w:tcMar>
              <w:top w:w="100" w:type="dxa"/>
              <w:left w:w="100" w:type="dxa"/>
              <w:bottom w:w="100" w:type="dxa"/>
              <w:right w:w="100" w:type="dxa"/>
            </w:tcMar>
          </w:tcPr>
          <w:p w14:paraId="00000122"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                     67.15</w:t>
            </w:r>
          </w:p>
        </w:tc>
      </w:tr>
    </w:tbl>
    <w:p w14:paraId="00000123" w14:textId="77777777" w:rsidR="003E6828" w:rsidRDefault="003E6828">
      <w:pPr>
        <w:rPr>
          <w:rFonts w:ascii="Times New Roman" w:eastAsia="Times New Roman" w:hAnsi="Times New Roman" w:cs="Times New Roman"/>
        </w:rPr>
      </w:pPr>
    </w:p>
    <w:p w14:paraId="00000124"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Additional Components:</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05"/>
        <w:gridCol w:w="1806"/>
        <w:gridCol w:w="1806"/>
        <w:gridCol w:w="1806"/>
        <w:gridCol w:w="1806"/>
      </w:tblGrid>
      <w:tr w:rsidR="003E6828" w14:paraId="10F263B9" w14:textId="77777777">
        <w:tc>
          <w:tcPr>
            <w:tcW w:w="1805" w:type="dxa"/>
            <w:shd w:val="clear" w:color="auto" w:fill="auto"/>
            <w:tcMar>
              <w:top w:w="100" w:type="dxa"/>
              <w:left w:w="100" w:type="dxa"/>
              <w:bottom w:w="100" w:type="dxa"/>
              <w:right w:w="100" w:type="dxa"/>
            </w:tcMar>
          </w:tcPr>
          <w:p w14:paraId="00000125"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Component</w:t>
            </w:r>
          </w:p>
        </w:tc>
        <w:tc>
          <w:tcPr>
            <w:tcW w:w="1805" w:type="dxa"/>
            <w:shd w:val="clear" w:color="auto" w:fill="auto"/>
            <w:tcMar>
              <w:top w:w="100" w:type="dxa"/>
              <w:left w:w="100" w:type="dxa"/>
              <w:bottom w:w="100" w:type="dxa"/>
              <w:right w:w="100" w:type="dxa"/>
            </w:tcMar>
          </w:tcPr>
          <w:p w14:paraId="00000126"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Manufacturer</w:t>
            </w:r>
          </w:p>
        </w:tc>
        <w:tc>
          <w:tcPr>
            <w:tcW w:w="1805" w:type="dxa"/>
            <w:shd w:val="clear" w:color="auto" w:fill="auto"/>
            <w:tcMar>
              <w:top w:w="100" w:type="dxa"/>
              <w:left w:w="100" w:type="dxa"/>
              <w:bottom w:w="100" w:type="dxa"/>
              <w:right w:w="100" w:type="dxa"/>
            </w:tcMar>
          </w:tcPr>
          <w:p w14:paraId="00000127"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Model Number</w:t>
            </w:r>
          </w:p>
        </w:tc>
        <w:tc>
          <w:tcPr>
            <w:tcW w:w="1805" w:type="dxa"/>
            <w:shd w:val="clear" w:color="auto" w:fill="auto"/>
            <w:tcMar>
              <w:top w:w="100" w:type="dxa"/>
              <w:left w:w="100" w:type="dxa"/>
              <w:bottom w:w="100" w:type="dxa"/>
              <w:right w:w="100" w:type="dxa"/>
            </w:tcMar>
          </w:tcPr>
          <w:p w14:paraId="00000128"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Quantity</w:t>
            </w:r>
          </w:p>
        </w:tc>
        <w:tc>
          <w:tcPr>
            <w:tcW w:w="1805" w:type="dxa"/>
            <w:shd w:val="clear" w:color="auto" w:fill="auto"/>
            <w:tcMar>
              <w:top w:w="100" w:type="dxa"/>
              <w:left w:w="100" w:type="dxa"/>
              <w:bottom w:w="100" w:type="dxa"/>
              <w:right w:w="100" w:type="dxa"/>
            </w:tcMar>
          </w:tcPr>
          <w:p w14:paraId="00000129"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Price each [£]</w:t>
            </w:r>
          </w:p>
        </w:tc>
      </w:tr>
      <w:tr w:rsidR="003E6828" w14:paraId="5A7E396E" w14:textId="77777777">
        <w:tc>
          <w:tcPr>
            <w:tcW w:w="1805" w:type="dxa"/>
            <w:shd w:val="clear" w:color="auto" w:fill="auto"/>
            <w:tcMar>
              <w:top w:w="100" w:type="dxa"/>
              <w:left w:w="100" w:type="dxa"/>
              <w:bottom w:w="100" w:type="dxa"/>
              <w:right w:w="100" w:type="dxa"/>
            </w:tcMar>
          </w:tcPr>
          <w:p w14:paraId="0000012A"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Hall effect sensor</w:t>
            </w:r>
          </w:p>
          <w:p w14:paraId="0000012B" w14:textId="055EDB1B"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t>
            </w:r>
            <w:r w:rsidR="00BD3963">
              <w:rPr>
                <w:rFonts w:ascii="Times New Roman" w:eastAsia="Times New Roman" w:hAnsi="Times New Roman" w:cs="Times New Roman"/>
              </w:rPr>
              <w:t>Not</w:t>
            </w:r>
            <w:r>
              <w:rPr>
                <w:rFonts w:ascii="Times New Roman" w:eastAsia="Times New Roman" w:hAnsi="Times New Roman" w:cs="Times New Roman"/>
              </w:rPr>
              <w:t xml:space="preserve"> used in final rover)</w:t>
            </w:r>
          </w:p>
        </w:tc>
        <w:tc>
          <w:tcPr>
            <w:tcW w:w="1805" w:type="dxa"/>
            <w:shd w:val="clear" w:color="auto" w:fill="auto"/>
            <w:tcMar>
              <w:top w:w="100" w:type="dxa"/>
              <w:left w:w="100" w:type="dxa"/>
              <w:bottom w:w="100" w:type="dxa"/>
              <w:right w:w="100" w:type="dxa"/>
            </w:tcMar>
          </w:tcPr>
          <w:p w14:paraId="0000012C"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HoneyWell</w:t>
            </w:r>
            <w:proofErr w:type="spellEnd"/>
          </w:p>
        </w:tc>
        <w:tc>
          <w:tcPr>
            <w:tcW w:w="1805" w:type="dxa"/>
            <w:shd w:val="clear" w:color="auto" w:fill="auto"/>
            <w:tcMar>
              <w:top w:w="100" w:type="dxa"/>
              <w:left w:w="100" w:type="dxa"/>
              <w:bottom w:w="100" w:type="dxa"/>
              <w:right w:w="100" w:type="dxa"/>
            </w:tcMar>
          </w:tcPr>
          <w:p w14:paraId="0000012D"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SS441R</w:t>
            </w:r>
          </w:p>
        </w:tc>
        <w:tc>
          <w:tcPr>
            <w:tcW w:w="1805" w:type="dxa"/>
            <w:shd w:val="clear" w:color="auto" w:fill="auto"/>
            <w:tcMar>
              <w:top w:w="100" w:type="dxa"/>
              <w:left w:w="100" w:type="dxa"/>
              <w:bottom w:w="100" w:type="dxa"/>
              <w:right w:w="100" w:type="dxa"/>
            </w:tcMar>
          </w:tcPr>
          <w:p w14:paraId="0000012E"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05" w:type="dxa"/>
            <w:shd w:val="clear" w:color="auto" w:fill="auto"/>
            <w:tcMar>
              <w:top w:w="100" w:type="dxa"/>
              <w:left w:w="100" w:type="dxa"/>
              <w:bottom w:w="100" w:type="dxa"/>
              <w:right w:w="100" w:type="dxa"/>
            </w:tcMar>
          </w:tcPr>
          <w:p w14:paraId="0000012F"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2.51</w:t>
            </w:r>
          </w:p>
        </w:tc>
      </w:tr>
      <w:tr w:rsidR="003E6828" w14:paraId="5BEC8C03" w14:textId="77777777">
        <w:tc>
          <w:tcPr>
            <w:tcW w:w="1805" w:type="dxa"/>
            <w:shd w:val="clear" w:color="auto" w:fill="auto"/>
            <w:tcMar>
              <w:top w:w="100" w:type="dxa"/>
              <w:left w:w="100" w:type="dxa"/>
              <w:bottom w:w="100" w:type="dxa"/>
              <w:right w:w="100" w:type="dxa"/>
            </w:tcMar>
          </w:tcPr>
          <w:p w14:paraId="00000130"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Hall effect sensor</w:t>
            </w:r>
          </w:p>
        </w:tc>
        <w:tc>
          <w:tcPr>
            <w:tcW w:w="1805" w:type="dxa"/>
            <w:shd w:val="clear" w:color="auto" w:fill="auto"/>
            <w:tcMar>
              <w:top w:w="100" w:type="dxa"/>
              <w:left w:w="100" w:type="dxa"/>
              <w:bottom w:w="100" w:type="dxa"/>
              <w:right w:w="100" w:type="dxa"/>
            </w:tcMar>
          </w:tcPr>
          <w:p w14:paraId="00000131"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QST</w:t>
            </w:r>
          </w:p>
        </w:tc>
        <w:tc>
          <w:tcPr>
            <w:tcW w:w="1805" w:type="dxa"/>
            <w:shd w:val="clear" w:color="auto" w:fill="auto"/>
            <w:tcMar>
              <w:top w:w="100" w:type="dxa"/>
              <w:left w:w="100" w:type="dxa"/>
              <w:bottom w:w="100" w:type="dxa"/>
              <w:right w:w="100" w:type="dxa"/>
            </w:tcMar>
          </w:tcPr>
          <w:p w14:paraId="00000132"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QMC5883L</w:t>
            </w:r>
          </w:p>
        </w:tc>
        <w:tc>
          <w:tcPr>
            <w:tcW w:w="1805" w:type="dxa"/>
            <w:shd w:val="clear" w:color="auto" w:fill="auto"/>
            <w:tcMar>
              <w:top w:w="100" w:type="dxa"/>
              <w:left w:w="100" w:type="dxa"/>
              <w:bottom w:w="100" w:type="dxa"/>
              <w:right w:w="100" w:type="dxa"/>
            </w:tcMar>
          </w:tcPr>
          <w:p w14:paraId="00000133"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05" w:type="dxa"/>
            <w:shd w:val="clear" w:color="auto" w:fill="auto"/>
            <w:tcMar>
              <w:top w:w="100" w:type="dxa"/>
              <w:left w:w="100" w:type="dxa"/>
              <w:bottom w:w="100" w:type="dxa"/>
              <w:right w:w="100" w:type="dxa"/>
            </w:tcMar>
          </w:tcPr>
          <w:p w14:paraId="00000134"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3.90</w:t>
            </w:r>
          </w:p>
        </w:tc>
      </w:tr>
      <w:tr w:rsidR="003E6828" w14:paraId="2FE182D7" w14:textId="77777777">
        <w:tc>
          <w:tcPr>
            <w:tcW w:w="1805" w:type="dxa"/>
            <w:shd w:val="clear" w:color="auto" w:fill="auto"/>
            <w:tcMar>
              <w:top w:w="100" w:type="dxa"/>
              <w:left w:w="100" w:type="dxa"/>
              <w:bottom w:w="100" w:type="dxa"/>
              <w:right w:w="100" w:type="dxa"/>
            </w:tcMar>
          </w:tcPr>
          <w:p w14:paraId="0000013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Positive to Negative Converter</w:t>
            </w:r>
          </w:p>
        </w:tc>
        <w:tc>
          <w:tcPr>
            <w:tcW w:w="1805" w:type="dxa"/>
            <w:shd w:val="clear" w:color="auto" w:fill="auto"/>
            <w:tcMar>
              <w:top w:w="100" w:type="dxa"/>
              <w:left w:w="100" w:type="dxa"/>
              <w:bottom w:w="100" w:type="dxa"/>
              <w:right w:w="100" w:type="dxa"/>
            </w:tcMar>
          </w:tcPr>
          <w:p w14:paraId="00000136"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EEE department</w:t>
            </w:r>
          </w:p>
        </w:tc>
        <w:tc>
          <w:tcPr>
            <w:tcW w:w="1805" w:type="dxa"/>
            <w:shd w:val="clear" w:color="auto" w:fill="auto"/>
            <w:tcMar>
              <w:top w:w="100" w:type="dxa"/>
              <w:left w:w="100" w:type="dxa"/>
              <w:bottom w:w="100" w:type="dxa"/>
              <w:right w:w="100" w:type="dxa"/>
            </w:tcMar>
          </w:tcPr>
          <w:p w14:paraId="00000137"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ICL76605CPA  </w:t>
            </w:r>
          </w:p>
        </w:tc>
        <w:tc>
          <w:tcPr>
            <w:tcW w:w="1805" w:type="dxa"/>
            <w:shd w:val="clear" w:color="auto" w:fill="auto"/>
            <w:tcMar>
              <w:top w:w="100" w:type="dxa"/>
              <w:left w:w="100" w:type="dxa"/>
              <w:bottom w:w="100" w:type="dxa"/>
              <w:right w:w="100" w:type="dxa"/>
            </w:tcMar>
          </w:tcPr>
          <w:p w14:paraId="00000138"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805" w:type="dxa"/>
            <w:shd w:val="clear" w:color="auto" w:fill="auto"/>
            <w:tcMar>
              <w:top w:w="100" w:type="dxa"/>
              <w:left w:w="100" w:type="dxa"/>
              <w:bottom w:w="100" w:type="dxa"/>
              <w:right w:w="100" w:type="dxa"/>
            </w:tcMar>
          </w:tcPr>
          <w:p w14:paraId="00000139"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1.74</w:t>
            </w:r>
          </w:p>
        </w:tc>
      </w:tr>
      <w:tr w:rsidR="003E6828" w14:paraId="36A2B70B" w14:textId="77777777">
        <w:tc>
          <w:tcPr>
            <w:tcW w:w="1805" w:type="dxa"/>
            <w:shd w:val="clear" w:color="auto" w:fill="auto"/>
            <w:tcMar>
              <w:top w:w="100" w:type="dxa"/>
              <w:left w:w="100" w:type="dxa"/>
              <w:bottom w:w="100" w:type="dxa"/>
              <w:right w:w="100" w:type="dxa"/>
            </w:tcMar>
          </w:tcPr>
          <w:p w14:paraId="0000013A"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Strip board</w:t>
            </w:r>
          </w:p>
        </w:tc>
        <w:tc>
          <w:tcPr>
            <w:tcW w:w="1805" w:type="dxa"/>
            <w:shd w:val="clear" w:color="auto" w:fill="auto"/>
            <w:tcMar>
              <w:top w:w="100" w:type="dxa"/>
              <w:left w:w="100" w:type="dxa"/>
              <w:bottom w:w="100" w:type="dxa"/>
              <w:right w:w="100" w:type="dxa"/>
            </w:tcMar>
          </w:tcPr>
          <w:p w14:paraId="0000013B"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EEE department</w:t>
            </w:r>
          </w:p>
        </w:tc>
        <w:tc>
          <w:tcPr>
            <w:tcW w:w="1805" w:type="dxa"/>
            <w:shd w:val="clear" w:color="auto" w:fill="auto"/>
            <w:tcMar>
              <w:top w:w="100" w:type="dxa"/>
              <w:left w:w="100" w:type="dxa"/>
              <w:bottom w:w="100" w:type="dxa"/>
              <w:right w:w="100" w:type="dxa"/>
            </w:tcMar>
          </w:tcPr>
          <w:p w14:paraId="0000013C"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MEDIUM</w:t>
            </w:r>
            <w:r>
              <w:rPr>
                <w:rFonts w:ascii="Times New Roman" w:eastAsia="Times New Roman" w:hAnsi="Times New Roman" w:cs="Times New Roman"/>
              </w:rPr>
              <w:br/>
              <w:t>95mm X 127mm</w:t>
            </w:r>
          </w:p>
        </w:tc>
        <w:tc>
          <w:tcPr>
            <w:tcW w:w="1805" w:type="dxa"/>
            <w:shd w:val="clear" w:color="auto" w:fill="auto"/>
            <w:tcMar>
              <w:top w:w="100" w:type="dxa"/>
              <w:left w:w="100" w:type="dxa"/>
              <w:bottom w:w="100" w:type="dxa"/>
              <w:right w:w="100" w:type="dxa"/>
            </w:tcMar>
          </w:tcPr>
          <w:p w14:paraId="0000013D"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            1</w:t>
            </w:r>
          </w:p>
        </w:tc>
        <w:tc>
          <w:tcPr>
            <w:tcW w:w="1805" w:type="dxa"/>
            <w:shd w:val="clear" w:color="auto" w:fill="auto"/>
            <w:tcMar>
              <w:top w:w="100" w:type="dxa"/>
              <w:left w:w="100" w:type="dxa"/>
              <w:bottom w:w="100" w:type="dxa"/>
              <w:right w:w="100" w:type="dxa"/>
            </w:tcMar>
          </w:tcPr>
          <w:p w14:paraId="0000013E"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1.44</w:t>
            </w:r>
          </w:p>
        </w:tc>
      </w:tr>
      <w:tr w:rsidR="003E6828" w14:paraId="4A71B3AF" w14:textId="77777777">
        <w:trPr>
          <w:trHeight w:val="420"/>
        </w:trPr>
        <w:tc>
          <w:tcPr>
            <w:tcW w:w="7220" w:type="dxa"/>
            <w:gridSpan w:val="4"/>
            <w:shd w:val="clear" w:color="auto" w:fill="auto"/>
            <w:tcMar>
              <w:top w:w="100" w:type="dxa"/>
              <w:left w:w="100" w:type="dxa"/>
              <w:bottom w:w="100" w:type="dxa"/>
              <w:right w:w="100" w:type="dxa"/>
            </w:tcMar>
          </w:tcPr>
          <w:p w14:paraId="0000013F"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Subtotal (all components)</w:t>
            </w:r>
          </w:p>
        </w:tc>
        <w:tc>
          <w:tcPr>
            <w:tcW w:w="1805" w:type="dxa"/>
            <w:shd w:val="clear" w:color="auto" w:fill="auto"/>
            <w:tcMar>
              <w:top w:w="100" w:type="dxa"/>
              <w:left w:w="100" w:type="dxa"/>
              <w:bottom w:w="100" w:type="dxa"/>
              <w:right w:w="100" w:type="dxa"/>
            </w:tcMar>
          </w:tcPr>
          <w:p w14:paraId="00000143"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9.59</w:t>
            </w:r>
          </w:p>
        </w:tc>
      </w:tr>
      <w:tr w:rsidR="003E6828" w14:paraId="5B87BDC6" w14:textId="77777777">
        <w:trPr>
          <w:trHeight w:val="420"/>
        </w:trPr>
        <w:tc>
          <w:tcPr>
            <w:tcW w:w="7220" w:type="dxa"/>
            <w:gridSpan w:val="4"/>
            <w:shd w:val="clear" w:color="auto" w:fill="auto"/>
            <w:tcMar>
              <w:top w:w="100" w:type="dxa"/>
              <w:left w:w="100" w:type="dxa"/>
              <w:bottom w:w="100" w:type="dxa"/>
              <w:right w:w="100" w:type="dxa"/>
            </w:tcMar>
          </w:tcPr>
          <w:p w14:paraId="00000144"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Subtotal (rover components)</w:t>
            </w:r>
          </w:p>
        </w:tc>
        <w:tc>
          <w:tcPr>
            <w:tcW w:w="1805" w:type="dxa"/>
            <w:shd w:val="clear" w:color="auto" w:fill="auto"/>
            <w:tcMar>
              <w:top w:w="100" w:type="dxa"/>
              <w:left w:w="100" w:type="dxa"/>
              <w:bottom w:w="100" w:type="dxa"/>
              <w:right w:w="100" w:type="dxa"/>
            </w:tcMar>
          </w:tcPr>
          <w:p w14:paraId="00000148"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7.08</w:t>
            </w:r>
          </w:p>
        </w:tc>
      </w:tr>
    </w:tbl>
    <w:p w14:paraId="00000149" w14:textId="77777777" w:rsidR="003E6828" w:rsidRDefault="003E6828">
      <w:pPr>
        <w:rPr>
          <w:rFonts w:ascii="Times New Roman" w:eastAsia="Times New Roman" w:hAnsi="Times New Roman" w:cs="Times New Roman"/>
        </w:rPr>
      </w:pPr>
    </w:p>
    <w:p w14:paraId="0000014A" w14:textId="77777777" w:rsidR="003E6828" w:rsidRDefault="003E6828">
      <w:pPr>
        <w:rPr>
          <w:rFonts w:ascii="Times New Roman" w:eastAsia="Times New Roman" w:hAnsi="Times New Roman" w:cs="Times New Roman"/>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14"/>
        <w:gridCol w:w="4515"/>
      </w:tblGrid>
      <w:tr w:rsidR="003E6828" w14:paraId="13C46587" w14:textId="77777777">
        <w:tc>
          <w:tcPr>
            <w:tcW w:w="4514" w:type="dxa"/>
            <w:shd w:val="clear" w:color="auto" w:fill="auto"/>
            <w:tcMar>
              <w:top w:w="100" w:type="dxa"/>
              <w:left w:w="100" w:type="dxa"/>
              <w:bottom w:w="100" w:type="dxa"/>
              <w:right w:w="100" w:type="dxa"/>
            </w:tcMar>
          </w:tcPr>
          <w:p w14:paraId="0000014B"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Departmental Components:</w:t>
            </w:r>
          </w:p>
        </w:tc>
        <w:tc>
          <w:tcPr>
            <w:tcW w:w="4514" w:type="dxa"/>
            <w:shd w:val="clear" w:color="auto" w:fill="auto"/>
            <w:tcMar>
              <w:top w:w="100" w:type="dxa"/>
              <w:left w:w="100" w:type="dxa"/>
              <w:bottom w:w="100" w:type="dxa"/>
              <w:right w:w="100" w:type="dxa"/>
            </w:tcMar>
          </w:tcPr>
          <w:p w14:paraId="0000014C"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67.15</w:t>
            </w:r>
          </w:p>
        </w:tc>
      </w:tr>
      <w:tr w:rsidR="003E6828" w14:paraId="309486EF" w14:textId="77777777">
        <w:tc>
          <w:tcPr>
            <w:tcW w:w="4514" w:type="dxa"/>
            <w:shd w:val="clear" w:color="auto" w:fill="auto"/>
            <w:tcMar>
              <w:top w:w="100" w:type="dxa"/>
              <w:left w:w="100" w:type="dxa"/>
              <w:bottom w:w="100" w:type="dxa"/>
              <w:right w:w="100" w:type="dxa"/>
            </w:tcMar>
          </w:tcPr>
          <w:p w14:paraId="0000014D"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Additional Components:</w:t>
            </w:r>
          </w:p>
          <w:p w14:paraId="0000014E"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(Effective Cost)</w:t>
            </w:r>
          </w:p>
        </w:tc>
        <w:tc>
          <w:tcPr>
            <w:tcW w:w="4514" w:type="dxa"/>
            <w:shd w:val="clear" w:color="auto" w:fill="auto"/>
            <w:tcMar>
              <w:top w:w="100" w:type="dxa"/>
              <w:left w:w="100" w:type="dxa"/>
              <w:bottom w:w="100" w:type="dxa"/>
              <w:right w:w="100" w:type="dxa"/>
            </w:tcMar>
          </w:tcPr>
          <w:p w14:paraId="0000014F"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7.08</w:t>
            </w:r>
          </w:p>
        </w:tc>
      </w:tr>
      <w:tr w:rsidR="003E6828" w14:paraId="26E8F981" w14:textId="77777777">
        <w:tc>
          <w:tcPr>
            <w:tcW w:w="4514" w:type="dxa"/>
            <w:shd w:val="clear" w:color="auto" w:fill="auto"/>
            <w:tcMar>
              <w:top w:w="100" w:type="dxa"/>
              <w:left w:w="100" w:type="dxa"/>
              <w:bottom w:w="100" w:type="dxa"/>
              <w:right w:w="100" w:type="dxa"/>
            </w:tcMar>
          </w:tcPr>
          <w:p w14:paraId="00000150"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Total Cost:</w:t>
            </w:r>
          </w:p>
        </w:tc>
        <w:tc>
          <w:tcPr>
            <w:tcW w:w="4514" w:type="dxa"/>
            <w:shd w:val="clear" w:color="auto" w:fill="auto"/>
            <w:tcMar>
              <w:top w:w="100" w:type="dxa"/>
              <w:left w:w="100" w:type="dxa"/>
              <w:bottom w:w="100" w:type="dxa"/>
              <w:right w:w="100" w:type="dxa"/>
            </w:tcMar>
          </w:tcPr>
          <w:p w14:paraId="00000151" w14:textId="77777777" w:rsidR="003E6828" w:rsidRDefault="00235EA7">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74.23</w:t>
            </w:r>
          </w:p>
        </w:tc>
      </w:tr>
    </w:tbl>
    <w:p w14:paraId="00000152" w14:textId="77777777" w:rsidR="003E6828" w:rsidRDefault="003E6828">
      <w:pPr>
        <w:rPr>
          <w:rFonts w:ascii="Times New Roman" w:eastAsia="Times New Roman" w:hAnsi="Times New Roman" w:cs="Times New Roman"/>
        </w:rPr>
      </w:pPr>
    </w:p>
    <w:p w14:paraId="00000153" w14:textId="77777777" w:rsidR="003E6828" w:rsidRDefault="003E6828">
      <w:pPr>
        <w:rPr>
          <w:rFonts w:ascii="Times New Roman" w:eastAsia="Times New Roman" w:hAnsi="Times New Roman" w:cs="Times New Roman"/>
        </w:rPr>
      </w:pPr>
    </w:p>
    <w:p w14:paraId="00000154" w14:textId="198F43F9"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 cost for additional components for our rover is well below £60 so it is cost </w:t>
      </w:r>
      <w:r>
        <w:rPr>
          <w:rFonts w:ascii="Times New Roman" w:eastAsia="Times New Roman" w:hAnsi="Times New Roman" w:cs="Times New Roman"/>
        </w:rPr>
        <w:t>efficient</w:t>
      </w:r>
      <w:r w:rsidR="00BD3963">
        <w:rPr>
          <w:rFonts w:ascii="Times New Roman" w:eastAsia="Times New Roman" w:hAnsi="Times New Roman" w:cs="Times New Roman"/>
        </w:rPr>
        <w:t>.</w:t>
      </w:r>
    </w:p>
    <w:p w14:paraId="00000155" w14:textId="77777777" w:rsidR="003E6828" w:rsidRDefault="003E6828">
      <w:pPr>
        <w:rPr>
          <w:rFonts w:ascii="Times New Roman" w:eastAsia="Times New Roman" w:hAnsi="Times New Roman" w:cs="Times New Roman"/>
        </w:rPr>
      </w:pPr>
    </w:p>
    <w:p w14:paraId="00000156" w14:textId="77777777" w:rsidR="003E6828" w:rsidRDefault="003E6828">
      <w:pPr>
        <w:rPr>
          <w:rFonts w:ascii="Times New Roman" w:eastAsia="Times New Roman" w:hAnsi="Times New Roman" w:cs="Times New Roman"/>
        </w:rPr>
      </w:pPr>
    </w:p>
    <w:p w14:paraId="47E1996B" w14:textId="77777777" w:rsidR="00297150" w:rsidRDefault="00297150">
      <w:pPr>
        <w:rPr>
          <w:rFonts w:ascii="Times New Roman" w:eastAsia="Times New Roman" w:hAnsi="Times New Roman" w:cs="Times New Roman"/>
        </w:rPr>
      </w:pPr>
    </w:p>
    <w:p w14:paraId="61AA6569" w14:textId="77777777" w:rsidR="00297150" w:rsidRDefault="00297150">
      <w:pPr>
        <w:rPr>
          <w:rFonts w:ascii="Times New Roman" w:eastAsia="Times New Roman" w:hAnsi="Times New Roman" w:cs="Times New Roman"/>
        </w:rPr>
      </w:pPr>
    </w:p>
    <w:p w14:paraId="00000157" w14:textId="77777777" w:rsidR="003E6828" w:rsidRDefault="00235E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Part 2: Technical Design and Progress</w:t>
      </w:r>
    </w:p>
    <w:p w14:paraId="00000158" w14:textId="77777777" w:rsidR="003E6828" w:rsidRDefault="003E6828">
      <w:pPr>
        <w:rPr>
          <w:rFonts w:ascii="Times New Roman" w:eastAsia="Times New Roman" w:hAnsi="Times New Roman" w:cs="Times New Roman"/>
        </w:rPr>
      </w:pPr>
    </w:p>
    <w:p w14:paraId="00000159" w14:textId="14C01F94" w:rsidR="003E6828" w:rsidRDefault="00D6572E">
      <w:pPr>
        <w:rPr>
          <w:rFonts w:ascii="Times New Roman" w:eastAsia="Times New Roman" w:hAnsi="Times New Roman" w:cs="Times New Roman"/>
          <w:b/>
        </w:rPr>
      </w:pPr>
      <w:r>
        <w:rPr>
          <w:rFonts w:ascii="Times New Roman" w:eastAsia="Times New Roman" w:hAnsi="Times New Roman" w:cs="Times New Roman"/>
          <w:b/>
        </w:rPr>
        <w:t>2.</w:t>
      </w:r>
      <w:r w:rsidR="00235EA7">
        <w:rPr>
          <w:rFonts w:ascii="Times New Roman" w:eastAsia="Times New Roman" w:hAnsi="Times New Roman" w:cs="Times New Roman"/>
          <w:b/>
        </w:rPr>
        <w:t>1. Sensor Design: Circuit diagrams and functionality</w:t>
      </w:r>
    </w:p>
    <w:p w14:paraId="0000015A" w14:textId="77777777" w:rsidR="003E6828" w:rsidRDefault="003E6828">
      <w:pPr>
        <w:ind w:left="720"/>
        <w:rPr>
          <w:rFonts w:ascii="Times New Roman" w:eastAsia="Times New Roman" w:hAnsi="Times New Roman" w:cs="Times New Roman"/>
          <w:b/>
        </w:rPr>
      </w:pPr>
    </w:p>
    <w:p w14:paraId="0000015B" w14:textId="65E07BD5" w:rsidR="003E6828" w:rsidRDefault="00D6572E">
      <w:pPr>
        <w:rPr>
          <w:rFonts w:ascii="Times New Roman" w:eastAsia="Times New Roman" w:hAnsi="Times New Roman" w:cs="Times New Roman"/>
          <w:b/>
        </w:rPr>
      </w:pPr>
      <w:r>
        <w:rPr>
          <w:rFonts w:ascii="Times New Roman" w:eastAsia="Times New Roman" w:hAnsi="Times New Roman" w:cs="Times New Roman"/>
          <w:b/>
        </w:rPr>
        <w:t>2.</w:t>
      </w:r>
      <w:r w:rsidR="00235EA7">
        <w:rPr>
          <w:rFonts w:ascii="Times New Roman" w:eastAsia="Times New Roman" w:hAnsi="Times New Roman" w:cs="Times New Roman"/>
          <w:b/>
        </w:rPr>
        <w:t>1.</w:t>
      </w:r>
      <w:proofErr w:type="spellStart"/>
      <w:r w:rsidR="00235EA7">
        <w:rPr>
          <w:rFonts w:ascii="Times New Roman" w:eastAsia="Times New Roman" w:hAnsi="Times New Roman" w:cs="Times New Roman"/>
          <w:b/>
        </w:rPr>
        <w:t>a</w:t>
      </w:r>
      <w:proofErr w:type="spellEnd"/>
      <w:r w:rsidR="00235EA7">
        <w:rPr>
          <w:rFonts w:ascii="Times New Roman" w:eastAsia="Times New Roman" w:hAnsi="Times New Roman" w:cs="Times New Roman"/>
          <w:b/>
        </w:rPr>
        <w:t xml:space="preserve"> Infrared Sensor</w:t>
      </w:r>
    </w:p>
    <w:p w14:paraId="0000015C" w14:textId="1B63D664"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For our infrared sensor we have used a </w:t>
      </w:r>
      <w:r>
        <w:rPr>
          <w:rFonts w:ascii="Times New Roman" w:eastAsia="Times New Roman" w:hAnsi="Times New Roman" w:cs="Times New Roman"/>
        </w:rPr>
        <w:t>phototransistor.</w:t>
      </w:r>
      <w:r w:rsidR="00BD3963">
        <w:rPr>
          <w:rFonts w:ascii="Times New Roman" w:eastAsia="Times New Roman" w:hAnsi="Times New Roman" w:cs="Times New Roman"/>
        </w:rPr>
        <w:t xml:space="preserve"> </w:t>
      </w:r>
      <w:r>
        <w:rPr>
          <w:rFonts w:ascii="Times New Roman" w:eastAsia="Times New Roman" w:hAnsi="Times New Roman" w:cs="Times New Roman"/>
        </w:rPr>
        <w:t>A</w:t>
      </w:r>
      <w:r>
        <w:rPr>
          <w:rFonts w:ascii="Times New Roman" w:eastAsia="Times New Roman" w:hAnsi="Times New Roman" w:cs="Times New Roman"/>
        </w:rPr>
        <w:t xml:space="preserve"> phototransistor is a type of semiconductor device that can be used as an infrared sensor. It operates on the principle of the photoelectric effect, where incident light causes the generation of elect</w:t>
      </w:r>
      <w:r>
        <w:rPr>
          <w:rFonts w:ascii="Times New Roman" w:eastAsia="Times New Roman" w:hAnsi="Times New Roman" w:cs="Times New Roman"/>
        </w:rPr>
        <w:t>ron-hole pairs in a semiconductor material.</w:t>
      </w:r>
    </w:p>
    <w:p w14:paraId="0000015D" w14:textId="77777777" w:rsidR="003E6828" w:rsidRDefault="003E6828" w:rsidP="00D6572E">
      <w:pPr>
        <w:ind w:left="720"/>
        <w:jc w:val="both"/>
        <w:rPr>
          <w:rFonts w:ascii="Times New Roman" w:eastAsia="Times New Roman" w:hAnsi="Times New Roman" w:cs="Times New Roman"/>
        </w:rPr>
      </w:pPr>
    </w:p>
    <w:p w14:paraId="0000015E" w14:textId="77777777"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When infrared light falls on the base-emitter junction of a phototransistor, it excites electrons from the valence band to the conduction band, creating electron-hole pairs. These electron-hole pairs modify the </w:t>
      </w:r>
      <w:r>
        <w:rPr>
          <w:rFonts w:ascii="Times New Roman" w:eastAsia="Times New Roman" w:hAnsi="Times New Roman" w:cs="Times New Roman"/>
        </w:rPr>
        <w:t>conductivity of the semiconductor material, allowing the phototransistor to detect the presence and intensity of infrared light.</w:t>
      </w:r>
    </w:p>
    <w:p w14:paraId="0000015F" w14:textId="77777777" w:rsidR="003E6828" w:rsidRDefault="003E6828" w:rsidP="00D6572E">
      <w:pPr>
        <w:ind w:left="720"/>
        <w:jc w:val="both"/>
        <w:rPr>
          <w:rFonts w:ascii="Times New Roman" w:eastAsia="Times New Roman" w:hAnsi="Times New Roman" w:cs="Times New Roman"/>
        </w:rPr>
      </w:pPr>
    </w:p>
    <w:p w14:paraId="00000160" w14:textId="49460345"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The base-emitter junction of the phototransistor acts as a photodiode. In its normal operation, without incident light, the ju</w:t>
      </w:r>
      <w:r>
        <w:rPr>
          <w:rFonts w:ascii="Times New Roman" w:eastAsia="Times New Roman" w:hAnsi="Times New Roman" w:cs="Times New Roman"/>
        </w:rPr>
        <w:t xml:space="preserve">nction is reverse biased and only a small leakage </w:t>
      </w:r>
      <w:r>
        <w:rPr>
          <w:rFonts w:ascii="Times New Roman" w:eastAsia="Times New Roman" w:hAnsi="Times New Roman" w:cs="Times New Roman"/>
        </w:rPr>
        <w:t xml:space="preserve">current </w:t>
      </w:r>
      <w:r w:rsidR="00BD3963">
        <w:rPr>
          <w:rFonts w:ascii="Times New Roman" w:eastAsia="Times New Roman" w:hAnsi="Times New Roman" w:cs="Times New Roman"/>
        </w:rPr>
        <w:t>flow</w:t>
      </w:r>
      <w:r w:rsidR="0074558F">
        <w:rPr>
          <w:rFonts w:ascii="Times New Roman" w:eastAsia="Times New Roman" w:hAnsi="Times New Roman" w:cs="Times New Roman"/>
        </w:rPr>
        <w:t>.</w:t>
      </w:r>
      <w:r>
        <w:rPr>
          <w:rFonts w:ascii="Times New Roman" w:eastAsia="Times New Roman" w:hAnsi="Times New Roman" w:cs="Times New Roman"/>
        </w:rPr>
        <w:t xml:space="preserve"> However, when infrared light is present, the electron-hole pairs generated in the base region reduce the effective width of the depletion region, allowing more current to flow. Connect the ci</w:t>
      </w:r>
      <w:r>
        <w:rPr>
          <w:rFonts w:ascii="Times New Roman" w:eastAsia="Times New Roman" w:hAnsi="Times New Roman" w:cs="Times New Roman"/>
        </w:rPr>
        <w:t>rcuit as shown in the figure, powered by a 5V voltage supply:</w:t>
      </w:r>
    </w:p>
    <w:p w14:paraId="5AD70994" w14:textId="77777777" w:rsidR="00297150" w:rsidRDefault="00235EA7" w:rsidP="00297150">
      <w:pPr>
        <w:keepNext/>
      </w:pPr>
      <w:r>
        <w:rPr>
          <w:rFonts w:ascii="Times New Roman" w:eastAsia="Times New Roman" w:hAnsi="Times New Roman" w:cs="Times New Roman"/>
          <w:noProof/>
        </w:rPr>
        <w:drawing>
          <wp:inline distT="114300" distB="114300" distL="114300" distR="114300" wp14:anchorId="0E33EA8B" wp14:editId="07777777">
            <wp:extent cx="5731200" cy="402590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4025900"/>
                    </a:xfrm>
                    <a:prstGeom prst="rect">
                      <a:avLst/>
                    </a:prstGeom>
                    <a:ln/>
                  </pic:spPr>
                </pic:pic>
              </a:graphicData>
            </a:graphic>
          </wp:inline>
        </w:drawing>
      </w:r>
    </w:p>
    <w:p w14:paraId="00000161" w14:textId="228ED2A7" w:rsidR="003E6828"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14</w:t>
        </w:r>
      </w:fldSimple>
    </w:p>
    <w:p w14:paraId="00000162" w14:textId="059FA628"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We planned to use the original infra-red sensor to reduce the </w:t>
      </w:r>
      <w:r>
        <w:rPr>
          <w:rFonts w:ascii="Times New Roman" w:eastAsia="Times New Roman" w:hAnsi="Times New Roman" w:cs="Times New Roman"/>
        </w:rPr>
        <w:t>cost</w:t>
      </w:r>
      <w:r>
        <w:rPr>
          <w:rFonts w:ascii="Times New Roman" w:eastAsia="Times New Roman" w:hAnsi="Times New Roman" w:cs="Times New Roman"/>
        </w:rPr>
        <w:t xml:space="preserve"> and</w:t>
      </w:r>
      <w:r>
        <w:rPr>
          <w:rFonts w:ascii="Times New Roman" w:eastAsia="Times New Roman" w:hAnsi="Times New Roman" w:cs="Times New Roman"/>
        </w:rPr>
        <w:t xml:space="preserve"> put it directly under the infra-red </w:t>
      </w:r>
      <w:r>
        <w:rPr>
          <w:rFonts w:ascii="Times New Roman" w:eastAsia="Times New Roman" w:hAnsi="Times New Roman" w:cs="Times New Roman"/>
        </w:rPr>
        <w:t>emitter</w:t>
      </w:r>
      <w:r w:rsidR="001A2EBE">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rPr>
        <w:t xml:space="preserve">test source). The signal can then be detected by the </w:t>
      </w:r>
      <w:r>
        <w:rPr>
          <w:rFonts w:ascii="Times New Roman" w:eastAsia="Times New Roman" w:hAnsi="Times New Roman" w:cs="Times New Roman"/>
        </w:rPr>
        <w:t>sensor.</w:t>
      </w:r>
      <w:r w:rsidR="001A2EBE">
        <w:rPr>
          <w:rFonts w:ascii="Times New Roman" w:eastAsia="Times New Roman" w:hAnsi="Times New Roman" w:cs="Times New Roman"/>
        </w:rPr>
        <w:t xml:space="preserve"> </w:t>
      </w:r>
      <w:r>
        <w:rPr>
          <w:rFonts w:ascii="Times New Roman" w:eastAsia="Times New Roman" w:hAnsi="Times New Roman" w:cs="Times New Roman"/>
        </w:rPr>
        <w:t>However</w:t>
      </w:r>
      <w:r>
        <w:rPr>
          <w:rFonts w:ascii="Times New Roman" w:eastAsia="Times New Roman" w:hAnsi="Times New Roman" w:cs="Times New Roman"/>
        </w:rPr>
        <w:t>, the amp</w:t>
      </w:r>
      <w:r>
        <w:rPr>
          <w:rFonts w:ascii="Times New Roman" w:eastAsia="Times New Roman" w:hAnsi="Times New Roman" w:cs="Times New Roman"/>
        </w:rPr>
        <w:t xml:space="preserve">litude of the signal drops rapidly with distance and for longer distances no signal is </w:t>
      </w:r>
      <w:r>
        <w:rPr>
          <w:rFonts w:ascii="Times New Roman" w:eastAsia="Times New Roman" w:hAnsi="Times New Roman" w:cs="Times New Roman"/>
        </w:rPr>
        <w:t>detected.</w:t>
      </w:r>
      <w:r w:rsidR="001A2EBE">
        <w:rPr>
          <w:rFonts w:ascii="Times New Roman" w:eastAsia="Times New Roman" w:hAnsi="Times New Roman" w:cs="Times New Roman"/>
        </w:rPr>
        <w:t xml:space="preserve"> </w:t>
      </w:r>
      <w:r>
        <w:rPr>
          <w:rFonts w:ascii="Times New Roman" w:eastAsia="Times New Roman" w:hAnsi="Times New Roman" w:cs="Times New Roman"/>
        </w:rPr>
        <w:t>Rover</w:t>
      </w:r>
      <w:r>
        <w:rPr>
          <w:rFonts w:ascii="Times New Roman" w:eastAsia="Times New Roman" w:hAnsi="Times New Roman" w:cs="Times New Roman"/>
        </w:rPr>
        <w:t xml:space="preserve"> is designed to travel close enough to the alien but this could waste the time efficiency of collecting information on all the aliens so amplification may </w:t>
      </w:r>
      <w:r>
        <w:rPr>
          <w:rFonts w:ascii="Times New Roman" w:eastAsia="Times New Roman" w:hAnsi="Times New Roman" w:cs="Times New Roman"/>
        </w:rPr>
        <w:t xml:space="preserve">be needed. </w:t>
      </w:r>
    </w:p>
    <w:p w14:paraId="00000163" w14:textId="77777777" w:rsidR="003E6828" w:rsidRDefault="003E6828">
      <w:pPr>
        <w:rPr>
          <w:rFonts w:ascii="Times New Roman" w:eastAsia="Times New Roman" w:hAnsi="Times New Roman" w:cs="Times New Roman"/>
        </w:rPr>
      </w:pPr>
    </w:p>
    <w:p w14:paraId="00000164" w14:textId="77777777" w:rsidR="003E6828" w:rsidRDefault="003E6828">
      <w:pPr>
        <w:rPr>
          <w:rFonts w:ascii="Times New Roman" w:eastAsia="Times New Roman" w:hAnsi="Times New Roman" w:cs="Times New Roman"/>
        </w:rPr>
      </w:pPr>
    </w:p>
    <w:p w14:paraId="00000165" w14:textId="16FCF16B" w:rsidR="003E6828"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697197" behindDoc="0" locked="0" layoutInCell="1" allowOverlap="1" wp14:anchorId="00C64D53" wp14:editId="0EE19061">
                <wp:simplePos x="0" y="0"/>
                <wp:positionH relativeFrom="column">
                  <wp:posOffset>190500</wp:posOffset>
                </wp:positionH>
                <wp:positionV relativeFrom="paragraph">
                  <wp:posOffset>2305050</wp:posOffset>
                </wp:positionV>
                <wp:extent cx="2757805" cy="635"/>
                <wp:effectExtent l="0" t="0" r="0" b="0"/>
                <wp:wrapSquare wrapText="bothSides"/>
                <wp:docPr id="912421947" name="Text Box 1"/>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wps:spPr>
                      <wps:txbx>
                        <w:txbxContent>
                          <w:p w14:paraId="55ADAD4B" w14:textId="4BF2164B" w:rsidR="00297150" w:rsidRPr="00182A19" w:rsidRDefault="00297150" w:rsidP="00297150">
                            <w:pPr>
                              <w:pStyle w:val="Caption"/>
                              <w:rPr>
                                <w:noProof/>
                              </w:rPr>
                            </w:pPr>
                            <w:r>
                              <w:t xml:space="preserve">Figure </w:t>
                            </w:r>
                            <w:fldSimple w:instr=" SEQ Figure \* ARABIC ">
                              <w:r w:rsidR="00BC1875">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4D53" id="_x0000_s1032" type="#_x0000_t202" style="position:absolute;margin-left:15pt;margin-top:181.5pt;width:217.15pt;height:.05pt;z-index:2516971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" stroked="f">
                <v:textbox style="mso-fit-shape-to-text:t" inset="0,0,0,0">
                  <w:txbxContent>
                    <w:p w14:paraId="55ADAD4B" w14:textId="4BF2164B" w:rsidR="00297150" w:rsidRPr="00182A19" w:rsidRDefault="00297150" w:rsidP="00297150">
                      <w:pPr>
                        <w:pStyle w:val="Caption"/>
                        <w:rPr>
                          <w:noProof/>
                        </w:rPr>
                      </w:pPr>
                      <w:r>
                        <w:t xml:space="preserve">Figure </w:t>
                      </w:r>
                      <w:fldSimple w:instr=" SEQ Figure \* ARABIC ">
                        <w:r w:rsidR="00BC1875">
                          <w:rPr>
                            <w:noProof/>
                          </w:rPr>
                          <w:t>15</w:t>
                        </w:r>
                      </w:fldSimple>
                    </w:p>
                  </w:txbxContent>
                </v:textbox>
                <w10:wrap type="square"/>
              </v:shape>
            </w:pict>
          </mc:Fallback>
        </mc:AlternateContent>
      </w:r>
      <w:r w:rsidR="00235EA7">
        <w:rPr>
          <w:noProof/>
        </w:rPr>
        <w:drawing>
          <wp:anchor distT="114300" distB="114300" distL="114300" distR="114300" simplePos="0" relativeHeight="251388416" behindDoc="0" locked="0" layoutInCell="1" hidden="0" allowOverlap="1" wp14:anchorId="445AC946" wp14:editId="15E91C0D">
            <wp:simplePos x="0" y="0"/>
            <wp:positionH relativeFrom="column">
              <wp:posOffset>190500</wp:posOffset>
            </wp:positionH>
            <wp:positionV relativeFrom="paragraph">
              <wp:posOffset>222838</wp:posOffset>
            </wp:positionV>
            <wp:extent cx="2758253" cy="2026062"/>
            <wp:effectExtent l="0" t="0" r="0" b="0"/>
            <wp:wrapSquare wrapText="bothSides" distT="114300" distB="114300" distL="114300" distR="114300"/>
            <wp:docPr id="10" name="Picture 10"/>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758253" cy="2026062"/>
                    </a:xfrm>
                    <a:prstGeom prst="rect">
                      <a:avLst/>
                    </a:prstGeom>
                    <a:ln/>
                  </pic:spPr>
                </pic:pic>
              </a:graphicData>
            </a:graphic>
          </wp:anchor>
        </w:drawing>
      </w:r>
    </w:p>
    <w:p w14:paraId="00000166" w14:textId="0539F2EA"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 xml:space="preserve">A simple non-inverting amplifier could be used to increase the amplitude of the signal so that it can be detected from further distances. As explained, taking the reading of a different voltage from the pulse is not a problem for our rover </w:t>
      </w:r>
      <w:r>
        <w:rPr>
          <w:rFonts w:ascii="Times New Roman" w:eastAsia="Times New Roman" w:hAnsi="Times New Roman" w:cs="Times New Roman"/>
        </w:rPr>
        <w:t xml:space="preserve">design because the program for detecting the age in </w:t>
      </w:r>
      <w:r w:rsidR="001A2EBE">
        <w:rPr>
          <w:rFonts w:ascii="Times New Roman" w:eastAsia="Times New Roman" w:hAnsi="Times New Roman" w:cs="Times New Roman"/>
        </w:rPr>
        <w:t>Arduino</w:t>
      </w:r>
      <w:r>
        <w:rPr>
          <w:rFonts w:ascii="Times New Roman" w:eastAsia="Times New Roman" w:hAnsi="Times New Roman" w:cs="Times New Roman"/>
        </w:rPr>
        <w:t xml:space="preserve"> takes average voltage readings and calculates the threshold based on this average, and the time between pulses is detected between two consecutive rising edge pulses. However, ambient light as noi</w:t>
      </w:r>
      <w:r>
        <w:rPr>
          <w:rFonts w:ascii="Times New Roman" w:eastAsia="Times New Roman" w:hAnsi="Times New Roman" w:cs="Times New Roman"/>
        </w:rPr>
        <w:t>se may interfere with the results so the photosensor must be covered in a foil or further programming may be done after the report to take this into account.</w:t>
      </w:r>
      <w:r w:rsidR="00297150">
        <w:rPr>
          <w:noProof/>
        </w:rPr>
        <mc:AlternateContent>
          <mc:Choice Requires="wps">
            <w:drawing>
              <wp:anchor distT="0" distB="0" distL="114300" distR="114300" simplePos="0" relativeHeight="251699245" behindDoc="0" locked="0" layoutInCell="1" allowOverlap="1" wp14:anchorId="1B28B0BC" wp14:editId="50FB6B6D">
                <wp:simplePos x="0" y="0"/>
                <wp:positionH relativeFrom="column">
                  <wp:posOffset>190500</wp:posOffset>
                </wp:positionH>
                <wp:positionV relativeFrom="paragraph">
                  <wp:posOffset>4130675</wp:posOffset>
                </wp:positionV>
                <wp:extent cx="2762250" cy="635"/>
                <wp:effectExtent l="0" t="0" r="0" b="0"/>
                <wp:wrapSquare wrapText="bothSides"/>
                <wp:docPr id="1193215507" name="Text Box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5CD8C0B2" w14:textId="085F2E37" w:rsidR="00297150" w:rsidRPr="00103F6C"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8B0BC" id="_x0000_s1033" type="#_x0000_t202" style="position:absolute;left:0;text-align:left;margin-left:15pt;margin-top:325.25pt;width:217.5pt;height:.05pt;z-index:251699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Ch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" stroked="f">
                <v:textbox style="mso-fit-shape-to-text:t" inset="0,0,0,0">
                  <w:txbxContent>
                    <w:p w14:paraId="5CD8C0B2" w14:textId="085F2E37" w:rsidR="00297150" w:rsidRPr="00103F6C"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16</w:t>
                        </w:r>
                      </w:fldSimple>
                    </w:p>
                  </w:txbxContent>
                </v:textbox>
                <w10:wrap type="square"/>
              </v:shape>
            </w:pict>
          </mc:Fallback>
        </mc:AlternateContent>
      </w:r>
      <w:r>
        <w:rPr>
          <w:noProof/>
        </w:rPr>
        <w:drawing>
          <wp:anchor distT="114300" distB="114300" distL="114300" distR="114300" simplePos="0" relativeHeight="251395584" behindDoc="0" locked="0" layoutInCell="1" hidden="0" allowOverlap="1" wp14:anchorId="54368BE7" wp14:editId="2AE5E741">
            <wp:simplePos x="0" y="0"/>
            <wp:positionH relativeFrom="column">
              <wp:posOffset>190500</wp:posOffset>
            </wp:positionH>
            <wp:positionV relativeFrom="paragraph">
              <wp:posOffset>2182513</wp:posOffset>
            </wp:positionV>
            <wp:extent cx="2762250" cy="1891463"/>
            <wp:effectExtent l="0" t="0" r="0" b="0"/>
            <wp:wrapSquare wrapText="bothSides" distT="114300" distB="114300" distL="114300" distR="114300"/>
            <wp:docPr id="57" name="Picture 57"/>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a:srcRect/>
                    <a:stretch>
                      <a:fillRect/>
                    </a:stretch>
                  </pic:blipFill>
                  <pic:spPr>
                    <a:xfrm>
                      <a:off x="0" y="0"/>
                      <a:ext cx="2762250" cy="1891463"/>
                    </a:xfrm>
                    <a:prstGeom prst="rect">
                      <a:avLst/>
                    </a:prstGeom>
                    <a:ln/>
                  </pic:spPr>
                </pic:pic>
              </a:graphicData>
            </a:graphic>
          </wp:anchor>
        </w:drawing>
      </w:r>
    </w:p>
    <w:p w14:paraId="00000167" w14:textId="77777777" w:rsidR="003E6828" w:rsidRDefault="003E6828" w:rsidP="00D6572E">
      <w:pPr>
        <w:jc w:val="both"/>
        <w:rPr>
          <w:rFonts w:ascii="Times New Roman" w:eastAsia="Times New Roman" w:hAnsi="Times New Roman" w:cs="Times New Roman"/>
        </w:rPr>
      </w:pPr>
    </w:p>
    <w:p w14:paraId="00000168" w14:textId="17112A61" w:rsidR="003E6828" w:rsidRDefault="00235EA7" w:rsidP="00D6572E">
      <w:pPr>
        <w:jc w:val="both"/>
        <w:rPr>
          <w:rFonts w:ascii="Times New Roman" w:eastAsia="Times New Roman" w:hAnsi="Times New Roman" w:cs="Times New Roman"/>
        </w:rPr>
      </w:pPr>
      <w:r>
        <w:rPr>
          <w:rFonts w:ascii="Times New Roman" w:eastAsia="Times New Roman" w:hAnsi="Times New Roman" w:cs="Times New Roman"/>
        </w:rPr>
        <w:t>As long as the circuit is connected correctly,</w:t>
      </w:r>
      <w:r>
        <w:rPr>
          <w:rFonts w:ascii="Times New Roman" w:eastAsia="Times New Roman" w:hAnsi="Times New Roman" w:cs="Times New Roman"/>
        </w:rPr>
        <w:t xml:space="preserve"> </w:t>
      </w:r>
      <w:r>
        <w:rPr>
          <w:rFonts w:ascii="Times New Roman" w:eastAsia="Times New Roman" w:hAnsi="Times New Roman" w:cs="Times New Roman"/>
        </w:rPr>
        <w:t>pulses can be observed on the oscil</w:t>
      </w:r>
      <w:r>
        <w:rPr>
          <w:rFonts w:ascii="Times New Roman" w:eastAsia="Times New Roman" w:hAnsi="Times New Roman" w:cs="Times New Roman"/>
        </w:rPr>
        <w:t>loscope.</w:t>
      </w:r>
    </w:p>
    <w:p w14:paraId="00000169" w14:textId="77777777" w:rsidR="003E6828" w:rsidRDefault="003E6828">
      <w:pPr>
        <w:rPr>
          <w:rFonts w:ascii="Times New Roman" w:eastAsia="Times New Roman" w:hAnsi="Times New Roman" w:cs="Times New Roman"/>
        </w:rPr>
      </w:pPr>
    </w:p>
    <w:p w14:paraId="0000016A" w14:textId="0467A965" w:rsidR="003E6828" w:rsidRDefault="003E6828">
      <w:pPr>
        <w:rPr>
          <w:rFonts w:ascii="Times New Roman" w:eastAsia="Times New Roman" w:hAnsi="Times New Roman" w:cs="Times New Roman"/>
        </w:rPr>
      </w:pPr>
    </w:p>
    <w:p w14:paraId="0000016D" w14:textId="77777777" w:rsidR="003E6828" w:rsidRDefault="003E6828">
      <w:pPr>
        <w:rPr>
          <w:rFonts w:ascii="Times New Roman" w:eastAsia="Times New Roman" w:hAnsi="Times New Roman" w:cs="Times New Roman"/>
          <w:b/>
        </w:rPr>
      </w:pPr>
    </w:p>
    <w:p w14:paraId="7EC2E70D" w14:textId="77777777" w:rsidR="00297150" w:rsidRDefault="00297150">
      <w:pPr>
        <w:rPr>
          <w:rFonts w:ascii="Times New Roman" w:eastAsia="Times New Roman" w:hAnsi="Times New Roman" w:cs="Times New Roman"/>
          <w:b/>
        </w:rPr>
      </w:pPr>
    </w:p>
    <w:p w14:paraId="6BCC2277" w14:textId="5CB1E3FC" w:rsidR="00297150" w:rsidRDefault="00297150">
      <w:pPr>
        <w:rPr>
          <w:rFonts w:ascii="Times New Roman" w:eastAsia="Times New Roman" w:hAnsi="Times New Roman" w:cs="Times New Roman"/>
          <w:b/>
        </w:rPr>
      </w:pPr>
    </w:p>
    <w:p w14:paraId="3A955D98" w14:textId="2F842EB0" w:rsidR="00297150" w:rsidRDefault="00297150">
      <w:pPr>
        <w:rPr>
          <w:rFonts w:ascii="Times New Roman" w:eastAsia="Times New Roman" w:hAnsi="Times New Roman" w:cs="Times New Roman"/>
          <w:b/>
        </w:rPr>
      </w:pPr>
      <w:r>
        <w:rPr>
          <w:rFonts w:ascii="Times New Roman" w:eastAsia="Times New Roman" w:hAnsi="Times New Roman" w:cs="Times New Roman"/>
          <w:noProof/>
        </w:rPr>
        <w:drawing>
          <wp:anchor distT="0" distB="0" distL="114300" distR="114300" simplePos="0" relativeHeight="251920896" behindDoc="0" locked="0" layoutInCell="1" allowOverlap="1" wp14:anchorId="71E73569" wp14:editId="12D9CCDB">
            <wp:simplePos x="0" y="0"/>
            <wp:positionH relativeFrom="margin">
              <wp:align>center</wp:align>
            </wp:positionH>
            <wp:positionV relativeFrom="paragraph">
              <wp:posOffset>32039</wp:posOffset>
            </wp:positionV>
            <wp:extent cx="4088247" cy="2988087"/>
            <wp:effectExtent l="0" t="0" r="7620" b="3175"/>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088247" cy="2988087"/>
                    </a:xfrm>
                    <a:prstGeom prst="rect">
                      <a:avLst/>
                    </a:prstGeom>
                    <a:ln/>
                  </pic:spPr>
                </pic:pic>
              </a:graphicData>
            </a:graphic>
          </wp:anchor>
        </w:drawing>
      </w:r>
    </w:p>
    <w:p w14:paraId="6665CF2F" w14:textId="77777777" w:rsidR="00297150" w:rsidRDefault="00297150">
      <w:pPr>
        <w:rPr>
          <w:rFonts w:ascii="Times New Roman" w:eastAsia="Times New Roman" w:hAnsi="Times New Roman" w:cs="Times New Roman"/>
          <w:b/>
        </w:rPr>
      </w:pPr>
    </w:p>
    <w:p w14:paraId="67BC09E4" w14:textId="3BA84AB5" w:rsidR="00297150" w:rsidRDefault="00297150">
      <w:pPr>
        <w:rPr>
          <w:rFonts w:ascii="Times New Roman" w:eastAsia="Times New Roman" w:hAnsi="Times New Roman" w:cs="Times New Roman"/>
          <w:b/>
        </w:rPr>
      </w:pPr>
    </w:p>
    <w:p w14:paraId="68077FA3" w14:textId="77777777" w:rsidR="00297150" w:rsidRDefault="00297150">
      <w:pPr>
        <w:rPr>
          <w:rFonts w:ascii="Times New Roman" w:eastAsia="Times New Roman" w:hAnsi="Times New Roman" w:cs="Times New Roman"/>
          <w:b/>
        </w:rPr>
      </w:pPr>
    </w:p>
    <w:p w14:paraId="1740DE97" w14:textId="77777777" w:rsidR="00297150" w:rsidRDefault="00297150">
      <w:pPr>
        <w:rPr>
          <w:rFonts w:ascii="Times New Roman" w:eastAsia="Times New Roman" w:hAnsi="Times New Roman" w:cs="Times New Roman"/>
          <w:b/>
        </w:rPr>
      </w:pPr>
    </w:p>
    <w:p w14:paraId="7E665319" w14:textId="77777777" w:rsidR="00297150" w:rsidRDefault="00297150">
      <w:pPr>
        <w:rPr>
          <w:rFonts w:ascii="Times New Roman" w:eastAsia="Times New Roman" w:hAnsi="Times New Roman" w:cs="Times New Roman"/>
          <w:b/>
        </w:rPr>
      </w:pPr>
    </w:p>
    <w:p w14:paraId="22171C6D" w14:textId="77777777" w:rsidR="00297150" w:rsidRDefault="00297150">
      <w:pPr>
        <w:rPr>
          <w:rFonts w:ascii="Times New Roman" w:eastAsia="Times New Roman" w:hAnsi="Times New Roman" w:cs="Times New Roman"/>
          <w:b/>
        </w:rPr>
      </w:pPr>
    </w:p>
    <w:p w14:paraId="7D4CB9DA" w14:textId="77777777" w:rsidR="00297150" w:rsidRDefault="00297150">
      <w:pPr>
        <w:rPr>
          <w:rFonts w:ascii="Times New Roman" w:eastAsia="Times New Roman" w:hAnsi="Times New Roman" w:cs="Times New Roman"/>
          <w:b/>
        </w:rPr>
      </w:pPr>
    </w:p>
    <w:p w14:paraId="5079E8B2" w14:textId="77777777" w:rsidR="00297150" w:rsidRDefault="00297150">
      <w:pPr>
        <w:rPr>
          <w:rFonts w:ascii="Times New Roman" w:eastAsia="Times New Roman" w:hAnsi="Times New Roman" w:cs="Times New Roman"/>
          <w:b/>
        </w:rPr>
      </w:pPr>
    </w:p>
    <w:p w14:paraId="1F1F93DF" w14:textId="77777777" w:rsidR="00297150" w:rsidRDefault="00297150">
      <w:pPr>
        <w:rPr>
          <w:rFonts w:ascii="Times New Roman" w:eastAsia="Times New Roman" w:hAnsi="Times New Roman" w:cs="Times New Roman"/>
          <w:b/>
        </w:rPr>
      </w:pPr>
    </w:p>
    <w:p w14:paraId="4434E993" w14:textId="77777777" w:rsidR="00297150" w:rsidRDefault="00297150">
      <w:pPr>
        <w:rPr>
          <w:rFonts w:ascii="Times New Roman" w:eastAsia="Times New Roman" w:hAnsi="Times New Roman" w:cs="Times New Roman"/>
          <w:b/>
        </w:rPr>
      </w:pPr>
    </w:p>
    <w:p w14:paraId="1ADFB15E" w14:textId="77777777" w:rsidR="00297150" w:rsidRDefault="00297150">
      <w:pPr>
        <w:rPr>
          <w:rFonts w:ascii="Times New Roman" w:eastAsia="Times New Roman" w:hAnsi="Times New Roman" w:cs="Times New Roman"/>
          <w:b/>
        </w:rPr>
      </w:pPr>
    </w:p>
    <w:p w14:paraId="3E1B71BE" w14:textId="77777777" w:rsidR="00297150" w:rsidRDefault="00297150">
      <w:pPr>
        <w:rPr>
          <w:rFonts w:ascii="Times New Roman" w:eastAsia="Times New Roman" w:hAnsi="Times New Roman" w:cs="Times New Roman"/>
          <w:b/>
        </w:rPr>
      </w:pPr>
    </w:p>
    <w:p w14:paraId="7060F270" w14:textId="77777777" w:rsidR="00297150" w:rsidRDefault="00297150">
      <w:pPr>
        <w:rPr>
          <w:rFonts w:ascii="Times New Roman" w:eastAsia="Times New Roman" w:hAnsi="Times New Roman" w:cs="Times New Roman"/>
          <w:b/>
        </w:rPr>
      </w:pPr>
    </w:p>
    <w:p w14:paraId="3AEF03CE" w14:textId="77777777" w:rsidR="00297150" w:rsidRDefault="00297150">
      <w:pPr>
        <w:rPr>
          <w:rFonts w:ascii="Times New Roman" w:eastAsia="Times New Roman" w:hAnsi="Times New Roman" w:cs="Times New Roman"/>
          <w:b/>
        </w:rPr>
      </w:pPr>
    </w:p>
    <w:p w14:paraId="6C0B761E" w14:textId="77777777" w:rsidR="00297150" w:rsidRDefault="00297150">
      <w:pPr>
        <w:rPr>
          <w:rFonts w:ascii="Times New Roman" w:eastAsia="Times New Roman" w:hAnsi="Times New Roman" w:cs="Times New Roman"/>
          <w:b/>
        </w:rPr>
      </w:pPr>
    </w:p>
    <w:p w14:paraId="5AE2A88A" w14:textId="77777777" w:rsidR="00297150" w:rsidRDefault="00297150">
      <w:pPr>
        <w:rPr>
          <w:rFonts w:ascii="Times New Roman" w:eastAsia="Times New Roman" w:hAnsi="Times New Roman" w:cs="Times New Roman"/>
          <w:b/>
        </w:rPr>
      </w:pPr>
    </w:p>
    <w:p w14:paraId="0000016E" w14:textId="5A4C69DA" w:rsidR="003E6828" w:rsidRDefault="00626471">
      <w:pPr>
        <w:rPr>
          <w:rFonts w:ascii="Times New Roman" w:eastAsia="Times New Roman" w:hAnsi="Times New Roman" w:cs="Times New Roman"/>
          <w:b/>
        </w:rPr>
      </w:pPr>
      <w:r>
        <w:rPr>
          <w:rFonts w:ascii="Times New Roman" w:eastAsia="Times New Roman" w:hAnsi="Times New Roman" w:cs="Times New Roman"/>
          <w:b/>
        </w:rPr>
        <w:t xml:space="preserve">1.b </w:t>
      </w:r>
      <w:r w:rsidR="0031596D">
        <w:rPr>
          <w:rFonts w:ascii="Times New Roman" w:eastAsia="Times New Roman" w:hAnsi="Times New Roman" w:cs="Times New Roman"/>
          <w:b/>
        </w:rPr>
        <w:t>Magnetometer</w:t>
      </w:r>
    </w:p>
    <w:p w14:paraId="0000016F" w14:textId="77777777" w:rsidR="003E6828" w:rsidRDefault="003E6828">
      <w:pPr>
        <w:ind w:firstLine="720"/>
        <w:rPr>
          <w:rFonts w:ascii="Times New Roman" w:eastAsia="Times New Roman" w:hAnsi="Times New Roman" w:cs="Times New Roman"/>
        </w:rPr>
      </w:pPr>
    </w:p>
    <w:p w14:paraId="00000170" w14:textId="2A6C0BE5"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In a Hall probe, the conductor is typically a thin strip with a rectangular or diamond shape, and the current flows along its length. When a magnetic field is applied perpen</w:t>
      </w:r>
      <w:r>
        <w:rPr>
          <w:rFonts w:ascii="Times New Roman" w:eastAsia="Times New Roman" w:hAnsi="Times New Roman" w:cs="Times New Roman"/>
        </w:rPr>
        <w:t>dicular to the strip's surface, the Lorentz force causes a potential difference, known as the Hall voltage, to develop across the width of the strip.</w:t>
      </w:r>
      <w:r w:rsidR="0086455B">
        <w:rPr>
          <w:rFonts w:ascii="Times New Roman" w:eastAsia="Times New Roman" w:hAnsi="Times New Roman" w:cs="Times New Roman"/>
        </w:rPr>
        <w:t xml:space="preserve"> </w:t>
      </w:r>
      <w:r>
        <w:rPr>
          <w:rFonts w:ascii="Times New Roman" w:eastAsia="Times New Roman" w:hAnsi="Times New Roman" w:cs="Times New Roman"/>
        </w:rPr>
        <w:t>By measuring the Hall voltage, the direction of the magnetic field can be determined.</w:t>
      </w:r>
    </w:p>
    <w:p w14:paraId="00000173" w14:textId="77777777" w:rsidR="003E6828" w:rsidRDefault="003E6828" w:rsidP="00F36ED6">
      <w:pPr>
        <w:jc w:val="both"/>
        <w:rPr>
          <w:rFonts w:ascii="Times New Roman" w:eastAsia="Times New Roman" w:hAnsi="Times New Roman" w:cs="Times New Roman"/>
        </w:rPr>
      </w:pPr>
    </w:p>
    <w:p w14:paraId="29904C6E" w14:textId="119806CF" w:rsidR="0086455B" w:rsidRDefault="0086455B" w:rsidP="00F36ED6">
      <w:pPr>
        <w:jc w:val="both"/>
        <w:rPr>
          <w:rFonts w:ascii="Times New Roman" w:eastAsia="Times New Roman" w:hAnsi="Times New Roman" w:cs="Times New Roman"/>
        </w:rPr>
      </w:pPr>
      <w:r>
        <w:rPr>
          <w:rFonts w:ascii="Times New Roman" w:eastAsia="Times New Roman" w:hAnsi="Times New Roman" w:cs="Times New Roman"/>
        </w:rPr>
        <w:t xml:space="preserve">In this project we initially used the SS441R </w:t>
      </w:r>
      <w:r w:rsidR="00537257">
        <w:rPr>
          <w:rFonts w:ascii="Times New Roman" w:eastAsia="Times New Roman" w:hAnsi="Times New Roman" w:cs="Times New Roman"/>
        </w:rPr>
        <w:t>H</w:t>
      </w:r>
      <w:r>
        <w:rPr>
          <w:rFonts w:ascii="Times New Roman" w:eastAsia="Times New Roman" w:hAnsi="Times New Roman" w:cs="Times New Roman"/>
        </w:rPr>
        <w:t xml:space="preserve">all effect </w:t>
      </w:r>
      <w:r>
        <w:rPr>
          <w:rFonts w:ascii="Times New Roman" w:eastAsia="Times New Roman" w:hAnsi="Times New Roman" w:cs="Times New Roman"/>
        </w:rPr>
        <w:t>sensor</w:t>
      </w:r>
      <w:r w:rsidR="00886551">
        <w:rPr>
          <w:rFonts w:ascii="Times New Roman" w:eastAsia="Times New Roman" w:hAnsi="Times New Roman" w:cs="Times New Roman"/>
        </w:rPr>
        <w:t>,</w:t>
      </w:r>
      <w:r w:rsidR="007B1148">
        <w:rPr>
          <w:rFonts w:ascii="Times New Roman" w:eastAsia="Times New Roman" w:hAnsi="Times New Roman" w:cs="Times New Roman"/>
        </w:rPr>
        <w:t xml:space="preserve"> but this was </w:t>
      </w:r>
      <w:r w:rsidR="006921B6">
        <w:rPr>
          <w:rFonts w:ascii="Times New Roman" w:eastAsia="Times New Roman" w:hAnsi="Times New Roman" w:cs="Times New Roman"/>
        </w:rPr>
        <w:t xml:space="preserve">deemed </w:t>
      </w:r>
      <w:r w:rsidR="0031596D">
        <w:rPr>
          <w:rFonts w:ascii="Times New Roman" w:eastAsia="Times New Roman" w:hAnsi="Times New Roman" w:cs="Times New Roman"/>
        </w:rPr>
        <w:t>insufficient</w:t>
      </w:r>
      <w:r w:rsidR="00A74E7B">
        <w:rPr>
          <w:rFonts w:ascii="Times New Roman" w:eastAsia="Times New Roman" w:hAnsi="Times New Roman" w:cs="Times New Roman"/>
        </w:rPr>
        <w:t xml:space="preserve"> for the task at ha</w:t>
      </w:r>
      <w:r w:rsidR="0031596D">
        <w:rPr>
          <w:rFonts w:ascii="Times New Roman" w:eastAsia="Times New Roman" w:hAnsi="Times New Roman" w:cs="Times New Roman"/>
        </w:rPr>
        <w:t>n</w:t>
      </w:r>
      <w:r w:rsidR="00A74E7B">
        <w:rPr>
          <w:rFonts w:ascii="Times New Roman" w:eastAsia="Times New Roman" w:hAnsi="Times New Roman" w:cs="Times New Roman"/>
        </w:rPr>
        <w:t>d as it did not allow for distinguishing between the 3 possible states: N up, N down and neutral.</w:t>
      </w:r>
    </w:p>
    <w:p w14:paraId="0267A911" w14:textId="77777777" w:rsidR="00687DAA" w:rsidRDefault="00687DAA" w:rsidP="00F36ED6">
      <w:pPr>
        <w:jc w:val="both"/>
        <w:rPr>
          <w:rFonts w:ascii="Times New Roman" w:eastAsia="Times New Roman" w:hAnsi="Times New Roman" w:cs="Times New Roman"/>
        </w:rPr>
      </w:pPr>
    </w:p>
    <w:p w14:paraId="356EC9A1" w14:textId="0D528B2E" w:rsidR="00687DAA" w:rsidRDefault="00687DAA" w:rsidP="00F36ED6">
      <w:pPr>
        <w:jc w:val="both"/>
        <w:rPr>
          <w:rFonts w:ascii="Times New Roman" w:eastAsia="Times New Roman" w:hAnsi="Times New Roman" w:cs="Times New Roman"/>
        </w:rPr>
      </w:pPr>
      <w:r>
        <w:rPr>
          <w:rFonts w:ascii="Times New Roman" w:eastAsia="Times New Roman" w:hAnsi="Times New Roman" w:cs="Times New Roman"/>
        </w:rPr>
        <w:t>This sensor wa</w:t>
      </w:r>
      <w:r w:rsidR="00BF529A">
        <w:rPr>
          <w:rFonts w:ascii="Times New Roman" w:eastAsia="Times New Roman" w:hAnsi="Times New Roman" w:cs="Times New Roman"/>
        </w:rPr>
        <w:t>s replaced with a FXOS</w:t>
      </w:r>
      <w:r w:rsidR="00BF529A" w:rsidRPr="00BF529A">
        <w:rPr>
          <w:rFonts w:ascii="Times New Roman" w:eastAsia="Times New Roman" w:hAnsi="Times New Roman" w:cs="Times New Roman"/>
        </w:rPr>
        <w:t>8700</w:t>
      </w:r>
      <w:r w:rsidR="00A11F10">
        <w:rPr>
          <w:rFonts w:ascii="Times New Roman" w:eastAsia="Times New Roman" w:hAnsi="Times New Roman" w:cs="Times New Roman"/>
        </w:rPr>
        <w:t xml:space="preserve"> 3-axis accelerometer and magnetometer. This a highly accurate sensor and was used in test</w:t>
      </w:r>
      <w:r w:rsidR="0031596D">
        <w:rPr>
          <w:rFonts w:ascii="Times New Roman" w:eastAsia="Times New Roman" w:hAnsi="Times New Roman" w:cs="Times New Roman"/>
        </w:rPr>
        <w:t xml:space="preserve">s which confirmed </w:t>
      </w:r>
      <w:r w:rsidR="00A61ED3">
        <w:rPr>
          <w:rFonts w:ascii="Times New Roman" w:eastAsia="Times New Roman" w:hAnsi="Times New Roman" w:cs="Times New Roman"/>
        </w:rPr>
        <w:t>that the code used for determining polarity works correctly.</w:t>
      </w:r>
    </w:p>
    <w:p w14:paraId="7B016CDE" w14:textId="77777777" w:rsidR="00220440" w:rsidRDefault="00220440">
      <w:pPr>
        <w:rPr>
          <w:rFonts w:ascii="Times New Roman" w:eastAsia="Times New Roman" w:hAnsi="Times New Roman" w:cs="Times New Roman"/>
        </w:rPr>
      </w:pPr>
    </w:p>
    <w:p w14:paraId="26C17DBA" w14:textId="77777777" w:rsidR="00297150" w:rsidRDefault="00506205" w:rsidP="00297150">
      <w:pPr>
        <w:keepNext/>
      </w:pPr>
      <w:r>
        <w:rPr>
          <w:rFonts w:ascii="Times New Roman" w:eastAsia="Times New Roman" w:hAnsi="Times New Roman" w:cs="Times New Roman"/>
          <w:noProof/>
        </w:rPr>
        <w:drawing>
          <wp:inline distT="0" distB="0" distL="0" distR="0" wp14:anchorId="2ACC5CB7" wp14:editId="199050C6">
            <wp:extent cx="3398608" cy="2549050"/>
            <wp:effectExtent l="0" t="0" r="0" b="3810"/>
            <wp:docPr id="341343614" name="Picture 34134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3614" name="Picture 3413436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0881" cy="2550755"/>
                    </a:xfrm>
                    <a:prstGeom prst="rect">
                      <a:avLst/>
                    </a:prstGeom>
                  </pic:spPr>
                </pic:pic>
              </a:graphicData>
            </a:graphic>
          </wp:inline>
        </w:drawing>
      </w:r>
    </w:p>
    <w:p w14:paraId="503EDCBB" w14:textId="6E1E2E86" w:rsidR="00297150" w:rsidRDefault="00297150" w:rsidP="00297150">
      <w:pPr>
        <w:pStyle w:val="Caption"/>
        <w:rPr>
          <w:rFonts w:ascii="Times New Roman" w:eastAsia="Times New Roman" w:hAnsi="Times New Roman" w:cs="Times New Roman"/>
        </w:rPr>
      </w:pPr>
      <w:r>
        <w:t xml:space="preserve">Figure </w:t>
      </w:r>
      <w:fldSimple w:instr=" SEQ Figure \* ARABIC ">
        <w:r w:rsidR="00BC1875">
          <w:rPr>
            <w:noProof/>
          </w:rPr>
          <w:t>17</w:t>
        </w:r>
      </w:fldSimple>
    </w:p>
    <w:p w14:paraId="20C53EEB" w14:textId="1F0C1AF3" w:rsidR="00687DAA" w:rsidRDefault="00687DAA" w:rsidP="00F36ED6">
      <w:pPr>
        <w:jc w:val="both"/>
        <w:rPr>
          <w:rFonts w:ascii="Times New Roman" w:eastAsia="Times New Roman" w:hAnsi="Times New Roman" w:cs="Times New Roman"/>
        </w:rPr>
      </w:pPr>
      <w:r>
        <w:rPr>
          <w:rFonts w:ascii="Times New Roman" w:eastAsia="Times New Roman" w:hAnsi="Times New Roman" w:cs="Times New Roman"/>
        </w:rPr>
        <w:t>Due to budget con</w:t>
      </w:r>
      <w:r w:rsidR="00A11F10">
        <w:rPr>
          <w:rFonts w:ascii="Times New Roman" w:eastAsia="Times New Roman" w:hAnsi="Times New Roman" w:cs="Times New Roman"/>
        </w:rPr>
        <w:t>straints in the final rover the FXOS</w:t>
      </w:r>
      <w:r w:rsidR="00A11F10" w:rsidRPr="00A11F10">
        <w:rPr>
          <w:rFonts w:ascii="Times New Roman" w:eastAsia="Times New Roman" w:hAnsi="Times New Roman" w:cs="Times New Roman"/>
        </w:rPr>
        <w:t>8700</w:t>
      </w:r>
      <w:r w:rsidR="00A11F10">
        <w:rPr>
          <w:rFonts w:ascii="Times New Roman" w:eastAsia="Times New Roman" w:hAnsi="Times New Roman" w:cs="Times New Roman"/>
        </w:rPr>
        <w:t xml:space="preserve"> sensor will be replaced with a </w:t>
      </w:r>
      <w:r w:rsidR="00A61ED3">
        <w:rPr>
          <w:rFonts w:ascii="Times New Roman" w:eastAsia="Times New Roman" w:hAnsi="Times New Roman" w:cs="Times New Roman"/>
        </w:rPr>
        <w:t xml:space="preserve">cheaper </w:t>
      </w:r>
      <w:r w:rsidR="00A11F10">
        <w:rPr>
          <w:rFonts w:ascii="Times New Roman" w:eastAsia="Times New Roman" w:hAnsi="Times New Roman" w:cs="Times New Roman"/>
        </w:rPr>
        <w:t>QMC5883L</w:t>
      </w:r>
      <w:r w:rsidR="00A61ED3">
        <w:rPr>
          <w:rFonts w:ascii="Times New Roman" w:eastAsia="Times New Roman" w:hAnsi="Times New Roman" w:cs="Times New Roman"/>
        </w:rPr>
        <w:t>. The new sensor</w:t>
      </w:r>
      <w:r w:rsidR="00A61ED3">
        <w:rPr>
          <w:rFonts w:ascii="Times New Roman" w:eastAsia="Times New Roman" w:hAnsi="Times New Roman" w:cs="Times New Roman"/>
        </w:rPr>
        <w:t xml:space="preserve"> </w:t>
      </w:r>
      <w:r w:rsidR="00A61ED3">
        <w:rPr>
          <w:rFonts w:ascii="Times New Roman" w:eastAsia="Times New Roman" w:hAnsi="Times New Roman" w:cs="Times New Roman"/>
        </w:rPr>
        <w:t xml:space="preserve">is also a 3-axis magnetometer </w:t>
      </w:r>
      <w:r w:rsidR="00220440">
        <w:rPr>
          <w:rFonts w:ascii="Times New Roman" w:eastAsia="Times New Roman" w:hAnsi="Times New Roman" w:cs="Times New Roman"/>
        </w:rPr>
        <w:t>and uses an I2C protocol to communicate with the MCU. This change requires minimal code changes and no changes to the algorithm.</w:t>
      </w:r>
    </w:p>
    <w:p w14:paraId="2A07C31E" w14:textId="77777777" w:rsidR="0086455B" w:rsidRDefault="0086455B">
      <w:pPr>
        <w:rPr>
          <w:rFonts w:ascii="Times New Roman" w:eastAsia="Times New Roman" w:hAnsi="Times New Roman" w:cs="Times New Roman"/>
          <w:b/>
        </w:rPr>
      </w:pPr>
    </w:p>
    <w:p w14:paraId="00000174" w14:textId="77777777" w:rsidR="003E6828" w:rsidRPr="00F15AA3" w:rsidRDefault="00235EA7">
      <w:pPr>
        <w:rPr>
          <w:rFonts w:ascii="Times New Roman" w:eastAsia="Times New Roman" w:hAnsi="Times New Roman" w:cs="Times New Roman"/>
          <w:b/>
        </w:rPr>
      </w:pPr>
      <w:r w:rsidRPr="00F15AA3">
        <w:rPr>
          <w:rFonts w:ascii="Times New Roman" w:eastAsia="Times New Roman" w:hAnsi="Times New Roman" w:cs="Times New Roman"/>
          <w:b/>
        </w:rPr>
        <w:t>1.c Radio Sensor</w:t>
      </w:r>
    </w:p>
    <w:p w14:paraId="00000175" w14:textId="77777777" w:rsidR="003E6828" w:rsidRPr="00F15AA3" w:rsidRDefault="003E6828">
      <w:pPr>
        <w:rPr>
          <w:rFonts w:ascii="Times New Roman" w:eastAsia="Times New Roman" w:hAnsi="Times New Roman" w:cs="Times New Roman"/>
        </w:rPr>
      </w:pPr>
    </w:p>
    <w:p w14:paraId="359D2FA6" w14:textId="4575CC62" w:rsidR="00F11EDD"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To get the name of the </w:t>
      </w:r>
      <w:r>
        <w:rPr>
          <w:rFonts w:ascii="Times New Roman" w:eastAsia="Times New Roman" w:hAnsi="Times New Roman" w:cs="Times New Roman"/>
        </w:rPr>
        <w:t>alien,</w:t>
      </w:r>
      <w:r w:rsidR="00886551">
        <w:rPr>
          <w:rFonts w:ascii="Times New Roman" w:eastAsia="Times New Roman" w:hAnsi="Times New Roman" w:cs="Times New Roman"/>
        </w:rPr>
        <w:t xml:space="preserve"> </w:t>
      </w:r>
      <w:r>
        <w:rPr>
          <w:rFonts w:ascii="Times New Roman" w:eastAsia="Times New Roman" w:hAnsi="Times New Roman" w:cs="Times New Roman"/>
        </w:rPr>
        <w:t>we</w:t>
      </w:r>
      <w:r>
        <w:rPr>
          <w:rFonts w:ascii="Times New Roman" w:eastAsia="Times New Roman" w:hAnsi="Times New Roman" w:cs="Times New Roman"/>
        </w:rPr>
        <w:t xml:space="preserve"> need to first recognise that there`s two stages to </w:t>
      </w:r>
      <w:r>
        <w:rPr>
          <w:rFonts w:ascii="Times New Roman" w:eastAsia="Times New Roman" w:hAnsi="Times New Roman" w:cs="Times New Roman"/>
        </w:rPr>
        <w:t>this,</w:t>
      </w:r>
      <w:r w:rsidR="00886551">
        <w:rPr>
          <w:rFonts w:ascii="Times New Roman" w:eastAsia="Times New Roman" w:hAnsi="Times New Roman" w:cs="Times New Roman"/>
        </w:rPr>
        <w:t xml:space="preserve"> </w:t>
      </w:r>
      <w:r>
        <w:rPr>
          <w:rFonts w:ascii="Times New Roman" w:eastAsia="Times New Roman" w:hAnsi="Times New Roman" w:cs="Times New Roman"/>
        </w:rPr>
        <w:t>an</w:t>
      </w:r>
      <w:r>
        <w:rPr>
          <w:rFonts w:ascii="Times New Roman" w:eastAsia="Times New Roman" w:hAnsi="Times New Roman" w:cs="Times New Roman"/>
        </w:rPr>
        <w:t xml:space="preserve"> analogue </w:t>
      </w:r>
      <w:r>
        <w:rPr>
          <w:rFonts w:ascii="Times New Roman" w:eastAsia="Times New Roman" w:hAnsi="Times New Roman" w:cs="Times New Roman"/>
        </w:rPr>
        <w:t>stage</w:t>
      </w:r>
      <w:r w:rsidR="00886551">
        <w:rPr>
          <w:rFonts w:ascii="Times New Roman" w:eastAsia="Times New Roman" w:hAnsi="Times New Roman" w:cs="Times New Roman"/>
        </w:rPr>
        <w:t>,</w:t>
      </w:r>
      <w:r>
        <w:rPr>
          <w:rFonts w:ascii="Times New Roman" w:eastAsia="Times New Roman" w:hAnsi="Times New Roman" w:cs="Times New Roman"/>
        </w:rPr>
        <w:t xml:space="preserve"> and a digital stage. </w:t>
      </w:r>
    </w:p>
    <w:p w14:paraId="00000177" w14:textId="22D000E3" w:rsidR="003E6828" w:rsidRDefault="00624419">
      <w:pPr>
        <w:rPr>
          <w:rFonts w:ascii="Times New Roman" w:eastAsia="Times New Roman" w:hAnsi="Times New Roman" w:cs="Times New Roman"/>
        </w:rPr>
      </w:pPr>
      <w:r>
        <w:rPr>
          <w:noProof/>
        </w:rPr>
        <mc:AlternateContent>
          <mc:Choice Requires="wps">
            <w:drawing>
              <wp:anchor distT="0" distB="0" distL="114300" distR="114300" simplePos="0" relativeHeight="251798016" behindDoc="0" locked="0" layoutInCell="1" allowOverlap="1" wp14:anchorId="20BEC774" wp14:editId="2B9D43AD">
                <wp:simplePos x="0" y="0"/>
                <wp:positionH relativeFrom="column">
                  <wp:posOffset>304800</wp:posOffset>
                </wp:positionH>
                <wp:positionV relativeFrom="paragraph">
                  <wp:posOffset>1896745</wp:posOffset>
                </wp:positionV>
                <wp:extent cx="5109845" cy="635"/>
                <wp:effectExtent l="0" t="0" r="0" b="0"/>
                <wp:wrapSquare wrapText="bothSides"/>
                <wp:docPr id="709792826" name="Text Box 1"/>
                <wp:cNvGraphicFramePr/>
                <a:graphic xmlns:a="http://schemas.openxmlformats.org/drawingml/2006/main">
                  <a:graphicData uri="http://schemas.microsoft.com/office/word/2010/wordprocessingShape">
                    <wps:wsp>
                      <wps:cNvSpPr txBox="1"/>
                      <wps:spPr>
                        <a:xfrm>
                          <a:off x="0" y="0"/>
                          <a:ext cx="5109845" cy="635"/>
                        </a:xfrm>
                        <a:prstGeom prst="rect">
                          <a:avLst/>
                        </a:prstGeom>
                        <a:solidFill>
                          <a:prstClr val="white"/>
                        </a:solidFill>
                        <a:ln>
                          <a:noFill/>
                        </a:ln>
                      </wps:spPr>
                      <wps:txbx>
                        <w:txbxContent>
                          <w:p w14:paraId="04C5B624" w14:textId="68403F72" w:rsidR="00624419" w:rsidRPr="00ED1E71" w:rsidRDefault="00624419" w:rsidP="00624419">
                            <w:pPr>
                              <w:pStyle w:val="Caption"/>
                              <w:rPr>
                                <w:noProof/>
                              </w:rPr>
                            </w:pPr>
                            <w:r>
                              <w:t xml:space="preserve">Figure </w:t>
                            </w:r>
                            <w:fldSimple w:instr=" SEQ Figure \* ARABIC ">
                              <w:r w:rsidR="00BC1875">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EC774" id="_x0000_s1034" type="#_x0000_t202" style="position:absolute;margin-left:24pt;margin-top:149.35pt;width:402.3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vGGw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" stroked="f">
                <v:textbox style="mso-fit-shape-to-text:t" inset="0,0,0,0">
                  <w:txbxContent>
                    <w:p w14:paraId="04C5B624" w14:textId="68403F72" w:rsidR="00624419" w:rsidRPr="00ED1E71" w:rsidRDefault="00624419" w:rsidP="00624419">
                      <w:pPr>
                        <w:pStyle w:val="Caption"/>
                        <w:rPr>
                          <w:noProof/>
                        </w:rPr>
                      </w:pPr>
                      <w:r>
                        <w:t xml:space="preserve">Figure </w:t>
                      </w:r>
                      <w:fldSimple w:instr=" SEQ Figure \* ARABIC ">
                        <w:r w:rsidR="00BC1875">
                          <w:rPr>
                            <w:noProof/>
                          </w:rPr>
                          <w:t>18</w:t>
                        </w:r>
                      </w:fldSimple>
                    </w:p>
                  </w:txbxContent>
                </v:textbox>
                <w10:wrap type="square"/>
              </v:shape>
            </w:pict>
          </mc:Fallback>
        </mc:AlternateContent>
      </w:r>
      <w:r w:rsidR="00235EA7">
        <w:rPr>
          <w:noProof/>
        </w:rPr>
        <w:drawing>
          <wp:anchor distT="19050" distB="19050" distL="19050" distR="19050" simplePos="0" relativeHeight="251403776" behindDoc="0" locked="0" layoutInCell="1" hidden="0" allowOverlap="1" wp14:anchorId="5D102685" wp14:editId="50E57BDC">
            <wp:simplePos x="0" y="0"/>
            <wp:positionH relativeFrom="column">
              <wp:posOffset>304800</wp:posOffset>
            </wp:positionH>
            <wp:positionV relativeFrom="paragraph">
              <wp:posOffset>32575</wp:posOffset>
            </wp:positionV>
            <wp:extent cx="5110163" cy="1807364"/>
            <wp:effectExtent l="0" t="0" r="0" b="0"/>
            <wp:wrapSquare wrapText="bothSides" distT="19050" distB="19050" distL="19050" distR="19050"/>
            <wp:docPr id="25" name="Picture 2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l="530" t="-3010" r="-530" b="3010"/>
                    <a:stretch>
                      <a:fillRect/>
                    </a:stretch>
                  </pic:blipFill>
                  <pic:spPr>
                    <a:xfrm>
                      <a:off x="0" y="0"/>
                      <a:ext cx="5110163" cy="1807364"/>
                    </a:xfrm>
                    <a:prstGeom prst="rect">
                      <a:avLst/>
                    </a:prstGeom>
                    <a:ln/>
                  </pic:spPr>
                </pic:pic>
              </a:graphicData>
            </a:graphic>
          </wp:anchor>
        </w:drawing>
      </w:r>
    </w:p>
    <w:p w14:paraId="00000178" w14:textId="77777777" w:rsidR="003E6828" w:rsidRDefault="003E6828">
      <w:pPr>
        <w:rPr>
          <w:rFonts w:ascii="Times New Roman" w:eastAsia="Times New Roman" w:hAnsi="Times New Roman" w:cs="Times New Roman"/>
        </w:rPr>
      </w:pPr>
    </w:p>
    <w:p w14:paraId="00000179" w14:textId="77777777" w:rsidR="003E6828" w:rsidRDefault="003E6828">
      <w:pPr>
        <w:rPr>
          <w:rFonts w:ascii="Times New Roman" w:eastAsia="Times New Roman" w:hAnsi="Times New Roman" w:cs="Times New Roman"/>
        </w:rPr>
      </w:pPr>
    </w:p>
    <w:p w14:paraId="0000017A" w14:textId="77777777" w:rsidR="003E6828" w:rsidRDefault="003E6828">
      <w:pPr>
        <w:rPr>
          <w:rFonts w:ascii="Times New Roman" w:eastAsia="Times New Roman" w:hAnsi="Times New Roman" w:cs="Times New Roman"/>
        </w:rPr>
      </w:pPr>
    </w:p>
    <w:p w14:paraId="0000017B" w14:textId="77777777" w:rsidR="003E6828" w:rsidRDefault="003E6828">
      <w:pPr>
        <w:rPr>
          <w:rFonts w:ascii="Times New Roman" w:eastAsia="Times New Roman" w:hAnsi="Times New Roman" w:cs="Times New Roman"/>
        </w:rPr>
      </w:pPr>
    </w:p>
    <w:p w14:paraId="0000017C" w14:textId="77777777" w:rsidR="003E6828" w:rsidRDefault="003E6828">
      <w:pPr>
        <w:rPr>
          <w:rFonts w:ascii="Times New Roman" w:eastAsia="Times New Roman" w:hAnsi="Times New Roman" w:cs="Times New Roman"/>
        </w:rPr>
      </w:pPr>
    </w:p>
    <w:p w14:paraId="0000017D" w14:textId="77777777" w:rsidR="003E6828" w:rsidRDefault="003E6828">
      <w:pPr>
        <w:rPr>
          <w:rFonts w:ascii="Times New Roman" w:eastAsia="Times New Roman" w:hAnsi="Times New Roman" w:cs="Times New Roman"/>
        </w:rPr>
      </w:pPr>
    </w:p>
    <w:p w14:paraId="0000017E" w14:textId="77777777" w:rsidR="003E6828" w:rsidRDefault="003E6828">
      <w:pPr>
        <w:rPr>
          <w:rFonts w:ascii="Times New Roman" w:eastAsia="Times New Roman" w:hAnsi="Times New Roman" w:cs="Times New Roman"/>
        </w:rPr>
      </w:pPr>
    </w:p>
    <w:p w14:paraId="0000017F" w14:textId="77777777" w:rsidR="003E6828" w:rsidRDefault="003E6828">
      <w:pPr>
        <w:rPr>
          <w:rFonts w:ascii="Times New Roman" w:eastAsia="Times New Roman" w:hAnsi="Times New Roman" w:cs="Times New Roman"/>
        </w:rPr>
      </w:pPr>
    </w:p>
    <w:p w14:paraId="00000180" w14:textId="77777777" w:rsidR="003E6828" w:rsidRDefault="003E6828">
      <w:pPr>
        <w:rPr>
          <w:rFonts w:ascii="Times New Roman" w:eastAsia="Times New Roman" w:hAnsi="Times New Roman" w:cs="Times New Roman"/>
        </w:rPr>
      </w:pPr>
    </w:p>
    <w:p w14:paraId="00000181" w14:textId="77777777" w:rsidR="003E6828" w:rsidRDefault="003E6828">
      <w:pPr>
        <w:rPr>
          <w:rFonts w:ascii="Times New Roman" w:eastAsia="Times New Roman" w:hAnsi="Times New Roman" w:cs="Times New Roman"/>
        </w:rPr>
      </w:pPr>
    </w:p>
    <w:p w14:paraId="00000183" w14:textId="652EAB46"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The digital stage is explored later in the report since it involves decoding the UART signal, we first need to receive our si</w:t>
      </w:r>
      <w:r>
        <w:rPr>
          <w:rFonts w:ascii="Times New Roman" w:eastAsia="Times New Roman" w:hAnsi="Times New Roman" w:cs="Times New Roman"/>
        </w:rPr>
        <w:t>gnal and demodulate it to the original UART signal.</w:t>
      </w:r>
      <w:r w:rsidR="00F36ED6">
        <w:rPr>
          <w:rFonts w:ascii="Times New Roman" w:eastAsia="Times New Roman" w:hAnsi="Times New Roman" w:cs="Times New Roman"/>
        </w:rPr>
        <w:t xml:space="preserve"> </w:t>
      </w:r>
      <w:r>
        <w:rPr>
          <w:rFonts w:ascii="Times New Roman" w:eastAsia="Times New Roman" w:hAnsi="Times New Roman" w:cs="Times New Roman"/>
        </w:rPr>
        <w:t xml:space="preserve">To receive the </w:t>
      </w:r>
      <w:r>
        <w:rPr>
          <w:rFonts w:ascii="Times New Roman" w:eastAsia="Times New Roman" w:hAnsi="Times New Roman" w:cs="Times New Roman"/>
        </w:rPr>
        <w:t>signal,</w:t>
      </w:r>
      <w:r w:rsidR="00886551">
        <w:rPr>
          <w:rFonts w:ascii="Times New Roman" w:eastAsia="Times New Roman" w:hAnsi="Times New Roman" w:cs="Times New Roman"/>
        </w:rPr>
        <w:t xml:space="preserve"> </w:t>
      </w:r>
      <w:r>
        <w:rPr>
          <w:rFonts w:ascii="Times New Roman" w:eastAsia="Times New Roman" w:hAnsi="Times New Roman" w:cs="Times New Roman"/>
        </w:rPr>
        <w:t>we</w:t>
      </w:r>
      <w:r>
        <w:rPr>
          <w:rFonts w:ascii="Times New Roman" w:eastAsia="Times New Roman" w:hAnsi="Times New Roman" w:cs="Times New Roman"/>
        </w:rPr>
        <w:t xml:space="preserve"> </w:t>
      </w:r>
      <w:r>
        <w:rPr>
          <w:rFonts w:ascii="Times New Roman" w:eastAsia="Times New Roman" w:hAnsi="Times New Roman" w:cs="Times New Roman"/>
        </w:rPr>
        <w:lastRenderedPageBreak/>
        <w:t xml:space="preserve">need an </w:t>
      </w:r>
      <w:r>
        <w:rPr>
          <w:rFonts w:ascii="Times New Roman" w:eastAsia="Times New Roman" w:hAnsi="Times New Roman" w:cs="Times New Roman"/>
        </w:rPr>
        <w:t>antenna,</w:t>
      </w:r>
      <w:r w:rsidR="00886551">
        <w:rPr>
          <w:rFonts w:ascii="Times New Roman" w:eastAsia="Times New Roman" w:hAnsi="Times New Roman" w:cs="Times New Roman"/>
        </w:rPr>
        <w:t xml:space="preserve"> </w:t>
      </w:r>
      <w:r>
        <w:rPr>
          <w:rFonts w:ascii="Times New Roman" w:eastAsia="Times New Roman" w:hAnsi="Times New Roman" w:cs="Times New Roman"/>
        </w:rPr>
        <w:t>and</w:t>
      </w:r>
      <w:r>
        <w:rPr>
          <w:rFonts w:ascii="Times New Roman" w:eastAsia="Times New Roman" w:hAnsi="Times New Roman" w:cs="Times New Roman"/>
        </w:rPr>
        <w:t xml:space="preserve"> it needs to be rectified. Then we need a capacitor-resistor pair in parallel to trace the peaks.</w:t>
      </w:r>
    </w:p>
    <w:p w14:paraId="00000184" w14:textId="246105C6" w:rsidR="003E6828" w:rsidRDefault="00624419">
      <w:pPr>
        <w:rPr>
          <w:rFonts w:ascii="Times New Roman" w:eastAsia="Times New Roman" w:hAnsi="Times New Roman" w:cs="Times New Roman"/>
        </w:rPr>
      </w:pPr>
      <w:r>
        <w:rPr>
          <w:noProof/>
        </w:rPr>
        <mc:AlternateContent>
          <mc:Choice Requires="wps">
            <w:drawing>
              <wp:anchor distT="0" distB="0" distL="114300" distR="114300" simplePos="0" relativeHeight="251825664" behindDoc="0" locked="0" layoutInCell="1" allowOverlap="1" wp14:anchorId="39274490" wp14:editId="4B3A1645">
                <wp:simplePos x="0" y="0"/>
                <wp:positionH relativeFrom="column">
                  <wp:posOffset>288925</wp:posOffset>
                </wp:positionH>
                <wp:positionV relativeFrom="paragraph">
                  <wp:posOffset>2296160</wp:posOffset>
                </wp:positionV>
                <wp:extent cx="5154295" cy="635"/>
                <wp:effectExtent l="0" t="0" r="0" b="0"/>
                <wp:wrapSquare wrapText="bothSides"/>
                <wp:docPr id="1024835281" name="Text Box 1"/>
                <wp:cNvGraphicFramePr/>
                <a:graphic xmlns:a="http://schemas.openxmlformats.org/drawingml/2006/main">
                  <a:graphicData uri="http://schemas.microsoft.com/office/word/2010/wordprocessingShape">
                    <wps:wsp>
                      <wps:cNvSpPr txBox="1"/>
                      <wps:spPr>
                        <a:xfrm>
                          <a:off x="0" y="0"/>
                          <a:ext cx="5154295" cy="635"/>
                        </a:xfrm>
                        <a:prstGeom prst="rect">
                          <a:avLst/>
                        </a:prstGeom>
                        <a:solidFill>
                          <a:prstClr val="white"/>
                        </a:solidFill>
                        <a:ln>
                          <a:noFill/>
                        </a:ln>
                      </wps:spPr>
                      <wps:txbx>
                        <w:txbxContent>
                          <w:p w14:paraId="4EFC8C11" w14:textId="2C0DB3F5" w:rsidR="00624419" w:rsidRPr="0086099E" w:rsidRDefault="00624419" w:rsidP="00624419">
                            <w:pPr>
                              <w:pStyle w:val="Caption"/>
                              <w:rPr>
                                <w:noProof/>
                              </w:rPr>
                            </w:pPr>
                            <w:r>
                              <w:t xml:space="preserve">Figure </w:t>
                            </w:r>
                            <w:fldSimple w:instr=" SEQ Figure \* ARABIC ">
                              <w:r w:rsidR="00BC1875">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74490" id="_x0000_s1035" type="#_x0000_t202" style="position:absolute;margin-left:22.75pt;margin-top:180.8pt;width:405.8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2+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ZPZpejf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" stroked="f">
                <v:textbox style="mso-fit-shape-to-text:t" inset="0,0,0,0">
                  <w:txbxContent>
                    <w:p w14:paraId="4EFC8C11" w14:textId="2C0DB3F5" w:rsidR="00624419" w:rsidRPr="0086099E" w:rsidRDefault="00624419" w:rsidP="00624419">
                      <w:pPr>
                        <w:pStyle w:val="Caption"/>
                        <w:rPr>
                          <w:noProof/>
                        </w:rPr>
                      </w:pPr>
                      <w:r>
                        <w:t xml:space="preserve">Figure </w:t>
                      </w:r>
                      <w:fldSimple w:instr=" SEQ Figure \* ARABIC ">
                        <w:r w:rsidR="00BC1875">
                          <w:rPr>
                            <w:noProof/>
                          </w:rPr>
                          <w:t>19</w:t>
                        </w:r>
                      </w:fldSimple>
                    </w:p>
                  </w:txbxContent>
                </v:textbox>
                <w10:wrap type="square"/>
              </v:shape>
            </w:pict>
          </mc:Fallback>
        </mc:AlternateContent>
      </w:r>
      <w:r w:rsidR="00235EA7">
        <w:rPr>
          <w:noProof/>
        </w:rPr>
        <w:drawing>
          <wp:anchor distT="19050" distB="19050" distL="19050" distR="19050" simplePos="0" relativeHeight="251411968" behindDoc="0" locked="0" layoutInCell="1" hidden="0" allowOverlap="1" wp14:anchorId="12855916" wp14:editId="0ECD7932">
            <wp:simplePos x="0" y="0"/>
            <wp:positionH relativeFrom="column">
              <wp:posOffset>289088</wp:posOffset>
            </wp:positionH>
            <wp:positionV relativeFrom="paragraph">
              <wp:posOffset>28575</wp:posOffset>
            </wp:positionV>
            <wp:extent cx="5154899" cy="2210698"/>
            <wp:effectExtent l="0" t="0" r="0" b="0"/>
            <wp:wrapSquare wrapText="bothSides" distT="19050" distB="19050" distL="19050" distR="19050"/>
            <wp:docPr id="7" name="Picture 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154899" cy="2210698"/>
                    </a:xfrm>
                    <a:prstGeom prst="rect">
                      <a:avLst/>
                    </a:prstGeom>
                    <a:ln/>
                  </pic:spPr>
                </pic:pic>
              </a:graphicData>
            </a:graphic>
          </wp:anchor>
        </w:drawing>
      </w:r>
    </w:p>
    <w:p w14:paraId="00000185" w14:textId="77777777" w:rsidR="003E6828" w:rsidRDefault="003E6828">
      <w:pPr>
        <w:rPr>
          <w:rFonts w:ascii="Times New Roman" w:eastAsia="Times New Roman" w:hAnsi="Times New Roman" w:cs="Times New Roman"/>
        </w:rPr>
      </w:pPr>
    </w:p>
    <w:p w14:paraId="00000186" w14:textId="77777777" w:rsidR="003E6828" w:rsidRDefault="003E6828">
      <w:pPr>
        <w:rPr>
          <w:rFonts w:ascii="Times New Roman" w:eastAsia="Times New Roman" w:hAnsi="Times New Roman" w:cs="Times New Roman"/>
        </w:rPr>
      </w:pPr>
    </w:p>
    <w:p w14:paraId="00000187" w14:textId="77777777" w:rsidR="003E6828" w:rsidRDefault="003E6828">
      <w:pPr>
        <w:rPr>
          <w:rFonts w:ascii="Times New Roman" w:eastAsia="Times New Roman" w:hAnsi="Times New Roman" w:cs="Times New Roman"/>
        </w:rPr>
      </w:pPr>
    </w:p>
    <w:p w14:paraId="00000188" w14:textId="77777777" w:rsidR="003E6828" w:rsidRDefault="003E6828">
      <w:pPr>
        <w:rPr>
          <w:rFonts w:ascii="Times New Roman" w:eastAsia="Times New Roman" w:hAnsi="Times New Roman" w:cs="Times New Roman"/>
        </w:rPr>
      </w:pPr>
    </w:p>
    <w:p w14:paraId="00000189" w14:textId="77777777" w:rsidR="003E6828" w:rsidRDefault="003E6828">
      <w:pPr>
        <w:rPr>
          <w:rFonts w:ascii="Times New Roman" w:eastAsia="Times New Roman" w:hAnsi="Times New Roman" w:cs="Times New Roman"/>
        </w:rPr>
      </w:pPr>
    </w:p>
    <w:p w14:paraId="0000018A" w14:textId="77777777" w:rsidR="003E6828" w:rsidRDefault="003E6828">
      <w:pPr>
        <w:rPr>
          <w:rFonts w:ascii="Times New Roman" w:eastAsia="Times New Roman" w:hAnsi="Times New Roman" w:cs="Times New Roman"/>
        </w:rPr>
      </w:pPr>
    </w:p>
    <w:p w14:paraId="0000018B" w14:textId="77777777" w:rsidR="003E6828" w:rsidRDefault="003E6828">
      <w:pPr>
        <w:rPr>
          <w:rFonts w:ascii="Times New Roman" w:eastAsia="Times New Roman" w:hAnsi="Times New Roman" w:cs="Times New Roman"/>
        </w:rPr>
      </w:pPr>
    </w:p>
    <w:p w14:paraId="0000018C" w14:textId="77777777" w:rsidR="003E6828" w:rsidRDefault="003E6828">
      <w:pPr>
        <w:rPr>
          <w:rFonts w:ascii="Times New Roman" w:eastAsia="Times New Roman" w:hAnsi="Times New Roman" w:cs="Times New Roman"/>
        </w:rPr>
      </w:pPr>
    </w:p>
    <w:p w14:paraId="0000018D" w14:textId="77777777" w:rsidR="003E6828" w:rsidRDefault="003E6828">
      <w:pPr>
        <w:rPr>
          <w:rFonts w:ascii="Times New Roman" w:eastAsia="Times New Roman" w:hAnsi="Times New Roman" w:cs="Times New Roman"/>
        </w:rPr>
      </w:pPr>
    </w:p>
    <w:p w14:paraId="0000018E" w14:textId="77777777" w:rsidR="003E6828" w:rsidRDefault="003E6828">
      <w:pPr>
        <w:rPr>
          <w:rFonts w:ascii="Times New Roman" w:eastAsia="Times New Roman" w:hAnsi="Times New Roman" w:cs="Times New Roman"/>
        </w:rPr>
      </w:pPr>
    </w:p>
    <w:p w14:paraId="0000018F" w14:textId="77777777" w:rsidR="003E6828" w:rsidRDefault="003E6828">
      <w:pPr>
        <w:rPr>
          <w:rFonts w:ascii="Times New Roman" w:eastAsia="Times New Roman" w:hAnsi="Times New Roman" w:cs="Times New Roman"/>
        </w:rPr>
      </w:pPr>
    </w:p>
    <w:p w14:paraId="00000190" w14:textId="77777777" w:rsidR="003E6828" w:rsidRDefault="003E6828">
      <w:pPr>
        <w:rPr>
          <w:rFonts w:ascii="Times New Roman" w:eastAsia="Times New Roman" w:hAnsi="Times New Roman" w:cs="Times New Roman"/>
        </w:rPr>
      </w:pPr>
    </w:p>
    <w:p w14:paraId="00000192" w14:textId="2B185C30" w:rsidR="003E6828" w:rsidRDefault="00624419" w:rsidP="00F36ED6">
      <w:pPr>
        <w:jc w:val="both"/>
        <w:rPr>
          <w:rFonts w:ascii="Times New Roman" w:eastAsia="Times New Roman" w:hAnsi="Times New Roman" w:cs="Times New Roman"/>
        </w:rPr>
      </w:pPr>
      <w:r>
        <w:rPr>
          <w:noProof/>
        </w:rPr>
        <mc:AlternateContent>
          <mc:Choice Requires="wps">
            <w:drawing>
              <wp:anchor distT="0" distB="0" distL="114300" distR="114300" simplePos="0" relativeHeight="251832832" behindDoc="0" locked="0" layoutInCell="1" allowOverlap="1" wp14:anchorId="65082946" wp14:editId="0E75276A">
                <wp:simplePos x="0" y="0"/>
                <wp:positionH relativeFrom="column">
                  <wp:posOffset>4903470</wp:posOffset>
                </wp:positionH>
                <wp:positionV relativeFrom="paragraph">
                  <wp:posOffset>1271905</wp:posOffset>
                </wp:positionV>
                <wp:extent cx="985520" cy="635"/>
                <wp:effectExtent l="0" t="0" r="0" b="0"/>
                <wp:wrapSquare wrapText="bothSides"/>
                <wp:docPr id="634538546" name="Text Box 1"/>
                <wp:cNvGraphicFramePr/>
                <a:graphic xmlns:a="http://schemas.openxmlformats.org/drawingml/2006/main">
                  <a:graphicData uri="http://schemas.microsoft.com/office/word/2010/wordprocessingShape">
                    <wps:wsp>
                      <wps:cNvSpPr txBox="1"/>
                      <wps:spPr>
                        <a:xfrm>
                          <a:off x="0" y="0"/>
                          <a:ext cx="985520" cy="635"/>
                        </a:xfrm>
                        <a:prstGeom prst="rect">
                          <a:avLst/>
                        </a:prstGeom>
                        <a:solidFill>
                          <a:prstClr val="white"/>
                        </a:solidFill>
                        <a:ln>
                          <a:noFill/>
                        </a:ln>
                      </wps:spPr>
                      <wps:txbx>
                        <w:txbxContent>
                          <w:p w14:paraId="71230820" w14:textId="04A7BBBF" w:rsidR="00624419" w:rsidRPr="002C4F44" w:rsidRDefault="00624419" w:rsidP="00624419">
                            <w:pPr>
                              <w:pStyle w:val="Caption"/>
                              <w:rPr>
                                <w:noProof/>
                              </w:rPr>
                            </w:pPr>
                            <w:r>
                              <w:t xml:space="preserve">Figure </w:t>
                            </w:r>
                            <w:fldSimple w:instr=" SEQ Figure \* ARABIC ">
                              <w:r w:rsidR="00BC1875">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82946" id="_x0000_s1036" type="#_x0000_t202" style="position:absolute;left:0;text-align:left;margin-left:386.1pt;margin-top:100.15pt;width:77.6pt;height:.05pt;z-index:25183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vQGAIAAD4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" stroked="f">
                <v:textbox style="mso-fit-shape-to-text:t" inset="0,0,0,0">
                  <w:txbxContent>
                    <w:p w14:paraId="71230820" w14:textId="04A7BBBF" w:rsidR="00624419" w:rsidRPr="002C4F44" w:rsidRDefault="00624419" w:rsidP="00624419">
                      <w:pPr>
                        <w:pStyle w:val="Caption"/>
                        <w:rPr>
                          <w:noProof/>
                        </w:rPr>
                      </w:pPr>
                      <w:r>
                        <w:t xml:space="preserve">Figure </w:t>
                      </w:r>
                      <w:fldSimple w:instr=" SEQ Figure \* ARABIC ">
                        <w:r w:rsidR="00BC1875">
                          <w:rPr>
                            <w:noProof/>
                          </w:rPr>
                          <w:t>20</w:t>
                        </w:r>
                      </w:fldSimple>
                    </w:p>
                  </w:txbxContent>
                </v:textbox>
                <w10:wrap type="square"/>
              </v:shape>
            </w:pict>
          </mc:Fallback>
        </mc:AlternateContent>
      </w:r>
      <w:r>
        <w:rPr>
          <w:noProof/>
        </w:rPr>
        <w:drawing>
          <wp:anchor distT="19050" distB="19050" distL="19050" distR="19050" simplePos="0" relativeHeight="251422208" behindDoc="0" locked="0" layoutInCell="1" hidden="0" allowOverlap="1" wp14:anchorId="7FF4FC01" wp14:editId="7BAF3792">
            <wp:simplePos x="0" y="0"/>
            <wp:positionH relativeFrom="column">
              <wp:posOffset>4903567</wp:posOffset>
            </wp:positionH>
            <wp:positionV relativeFrom="paragraph">
              <wp:posOffset>13262</wp:posOffset>
            </wp:positionV>
            <wp:extent cx="985838" cy="1202423"/>
            <wp:effectExtent l="0" t="0" r="0" b="0"/>
            <wp:wrapSquare wrapText="bothSides" distT="19050" distB="19050" distL="19050" distR="19050"/>
            <wp:docPr id="51" name="Picture 5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985838" cy="1202423"/>
                    </a:xfrm>
                    <a:prstGeom prst="rect">
                      <a:avLst/>
                    </a:prstGeom>
                    <a:ln/>
                  </pic:spPr>
                </pic:pic>
              </a:graphicData>
            </a:graphic>
          </wp:anchor>
        </w:drawing>
      </w:r>
      <w:r w:rsidR="00235EA7">
        <w:rPr>
          <w:rFonts w:ascii="Times New Roman" w:eastAsia="Times New Roman" w:hAnsi="Times New Roman" w:cs="Times New Roman"/>
        </w:rPr>
        <w:t xml:space="preserve">The antenna can be made by an inductor and </w:t>
      </w:r>
      <w:r w:rsidR="00235EA7">
        <w:rPr>
          <w:rFonts w:ascii="Times New Roman" w:eastAsia="Times New Roman" w:hAnsi="Times New Roman" w:cs="Times New Roman"/>
        </w:rPr>
        <w:t>capacitor,</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as</w:t>
      </w:r>
      <w:r w:rsidR="00235EA7">
        <w:rPr>
          <w:rFonts w:ascii="Times New Roman" w:eastAsia="Times New Roman" w:hAnsi="Times New Roman" w:cs="Times New Roman"/>
        </w:rPr>
        <w:t xml:space="preserve"> shown on </w:t>
      </w:r>
      <w:r>
        <w:rPr>
          <w:rFonts w:ascii="Times New Roman" w:eastAsia="Times New Roman" w:hAnsi="Times New Roman" w:cs="Times New Roman"/>
        </w:rPr>
        <w:t xml:space="preserve">Figure </w:t>
      </w:r>
      <w:r w:rsidR="00297150">
        <w:rPr>
          <w:rFonts w:ascii="Times New Roman" w:eastAsia="Times New Roman" w:hAnsi="Times New Roman" w:cs="Times New Roman"/>
        </w:rPr>
        <w:t>20</w:t>
      </w:r>
      <w:r w:rsidR="00235EA7">
        <w:rPr>
          <w:rFonts w:ascii="Times New Roman" w:eastAsia="Times New Roman" w:hAnsi="Times New Roman" w:cs="Times New Roman"/>
        </w:rPr>
        <w:t>, so I prioritised it for later. The major task was rectifying the signal.</w:t>
      </w:r>
      <w:r w:rsidR="00F36ED6">
        <w:rPr>
          <w:rFonts w:ascii="Times New Roman" w:eastAsia="Times New Roman" w:hAnsi="Times New Roman" w:cs="Times New Roman"/>
        </w:rPr>
        <w:t xml:space="preserve"> </w:t>
      </w:r>
      <w:r w:rsidR="00235EA7">
        <w:rPr>
          <w:rFonts w:ascii="Times New Roman" w:eastAsia="Times New Roman" w:hAnsi="Times New Roman" w:cs="Times New Roman"/>
        </w:rPr>
        <w:t xml:space="preserve">We cannot use a standard diode due to the 0.7V drop across </w:t>
      </w:r>
      <w:r w:rsidR="00235EA7">
        <w:rPr>
          <w:rFonts w:ascii="Times New Roman" w:eastAsia="Times New Roman" w:hAnsi="Times New Roman" w:cs="Times New Roman"/>
        </w:rPr>
        <w:t>it,</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meaning</w:t>
      </w:r>
      <w:r w:rsidR="00235EA7">
        <w:rPr>
          <w:rFonts w:ascii="Times New Roman" w:eastAsia="Times New Roman" w:hAnsi="Times New Roman" w:cs="Times New Roman"/>
        </w:rPr>
        <w:t xml:space="preserve"> the signal must have an amplitude gr</w:t>
      </w:r>
      <w:r w:rsidR="00235EA7">
        <w:rPr>
          <w:rFonts w:ascii="Times New Roman" w:eastAsia="Times New Roman" w:hAnsi="Times New Roman" w:cs="Times New Roman"/>
        </w:rPr>
        <w:t xml:space="preserve">eater than 0.7V. We can eliminate this problem by using a precision half wave rectifier. </w:t>
      </w:r>
    </w:p>
    <w:p w14:paraId="00000193" w14:textId="16A216ED" w:rsidR="003E6828" w:rsidRDefault="00624419">
      <w:pPr>
        <w:rPr>
          <w:rFonts w:ascii="Times New Roman" w:eastAsia="Times New Roman" w:hAnsi="Times New Roman" w:cs="Times New Roman"/>
        </w:rPr>
      </w:pPr>
      <w:r>
        <w:rPr>
          <w:noProof/>
        </w:rPr>
        <mc:AlternateContent>
          <mc:Choice Requires="wps">
            <w:drawing>
              <wp:anchor distT="0" distB="0" distL="114300" distR="114300" simplePos="0" relativeHeight="251840000" behindDoc="0" locked="0" layoutInCell="1" allowOverlap="1" wp14:anchorId="635644DB" wp14:editId="3F75D8E3">
                <wp:simplePos x="0" y="0"/>
                <wp:positionH relativeFrom="column">
                  <wp:posOffset>-180340</wp:posOffset>
                </wp:positionH>
                <wp:positionV relativeFrom="paragraph">
                  <wp:posOffset>1832610</wp:posOffset>
                </wp:positionV>
                <wp:extent cx="2430145" cy="635"/>
                <wp:effectExtent l="0" t="0" r="0" b="0"/>
                <wp:wrapSquare wrapText="bothSides"/>
                <wp:docPr id="1143943950" name="Text Box 1"/>
                <wp:cNvGraphicFramePr/>
                <a:graphic xmlns:a="http://schemas.openxmlformats.org/drawingml/2006/main">
                  <a:graphicData uri="http://schemas.microsoft.com/office/word/2010/wordprocessingShape">
                    <wps:wsp>
                      <wps:cNvSpPr txBox="1"/>
                      <wps:spPr>
                        <a:xfrm>
                          <a:off x="0" y="0"/>
                          <a:ext cx="2430145" cy="635"/>
                        </a:xfrm>
                        <a:prstGeom prst="rect">
                          <a:avLst/>
                        </a:prstGeom>
                        <a:solidFill>
                          <a:prstClr val="white"/>
                        </a:solidFill>
                        <a:ln>
                          <a:noFill/>
                        </a:ln>
                      </wps:spPr>
                      <wps:txbx>
                        <w:txbxContent>
                          <w:p w14:paraId="293CB07B" w14:textId="4A0B02BE" w:rsidR="00624419" w:rsidRPr="0017503F" w:rsidRDefault="00624419" w:rsidP="00624419">
                            <w:pPr>
                              <w:pStyle w:val="Caption"/>
                              <w:rPr>
                                <w:noProof/>
                              </w:rPr>
                            </w:pPr>
                            <w:r>
                              <w:t xml:space="preserve">Figure </w:t>
                            </w:r>
                            <w:fldSimple w:instr=" SEQ Figure \* ARABIC ">
                              <w:r w:rsidR="00BC1875">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644DB" id="_x0000_s1037" type="#_x0000_t202" style="position:absolute;margin-left:-14.2pt;margin-top:144.3pt;width:191.3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chlGg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" stroked="f">
                <v:textbox style="mso-fit-shape-to-text:t" inset="0,0,0,0">
                  <w:txbxContent>
                    <w:p w14:paraId="293CB07B" w14:textId="4A0B02BE" w:rsidR="00624419" w:rsidRPr="0017503F" w:rsidRDefault="00624419" w:rsidP="00624419">
                      <w:pPr>
                        <w:pStyle w:val="Caption"/>
                        <w:rPr>
                          <w:noProof/>
                        </w:rPr>
                      </w:pPr>
                      <w:r>
                        <w:t xml:space="preserve">Figure </w:t>
                      </w:r>
                      <w:fldSimple w:instr=" SEQ Figure \* ARABIC ">
                        <w:r w:rsidR="00BC1875">
                          <w:rPr>
                            <w:noProof/>
                          </w:rPr>
                          <w:t>21</w:t>
                        </w:r>
                      </w:fldSimple>
                    </w:p>
                  </w:txbxContent>
                </v:textbox>
                <w10:wrap type="square"/>
              </v:shape>
            </w:pict>
          </mc:Fallback>
        </mc:AlternateContent>
      </w:r>
      <w:r w:rsidR="00235EA7">
        <w:rPr>
          <w:noProof/>
        </w:rPr>
        <w:drawing>
          <wp:anchor distT="19050" distB="19050" distL="19050" distR="19050" simplePos="0" relativeHeight="251430400" behindDoc="0" locked="0" layoutInCell="1" hidden="0" allowOverlap="1" wp14:anchorId="05BE89E5" wp14:editId="0BF3D607">
            <wp:simplePos x="0" y="0"/>
            <wp:positionH relativeFrom="column">
              <wp:posOffset>-180974</wp:posOffset>
            </wp:positionH>
            <wp:positionV relativeFrom="paragraph">
              <wp:posOffset>193788</wp:posOffset>
            </wp:positionV>
            <wp:extent cx="2430407" cy="1582387"/>
            <wp:effectExtent l="0" t="0" r="0" b="0"/>
            <wp:wrapSquare wrapText="bothSides" distT="19050" distB="19050" distL="19050" distR="19050"/>
            <wp:docPr id="28" name="Picture 28"/>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l="16410" t="14107"/>
                    <a:stretch>
                      <a:fillRect/>
                    </a:stretch>
                  </pic:blipFill>
                  <pic:spPr>
                    <a:xfrm>
                      <a:off x="0" y="0"/>
                      <a:ext cx="2430407" cy="1582387"/>
                    </a:xfrm>
                    <a:prstGeom prst="rect">
                      <a:avLst/>
                    </a:prstGeom>
                    <a:ln/>
                  </pic:spPr>
                </pic:pic>
              </a:graphicData>
            </a:graphic>
          </wp:anchor>
        </w:drawing>
      </w:r>
    </w:p>
    <w:p w14:paraId="00000194" w14:textId="77777777" w:rsidR="003E6828" w:rsidRDefault="003E6828">
      <w:pPr>
        <w:rPr>
          <w:rFonts w:ascii="Times New Roman" w:eastAsia="Times New Roman" w:hAnsi="Times New Roman" w:cs="Times New Roman"/>
        </w:rPr>
      </w:pPr>
    </w:p>
    <w:p w14:paraId="7092085F" w14:textId="77777777" w:rsidR="00F36ED6" w:rsidRDefault="00F36ED6">
      <w:pPr>
        <w:rPr>
          <w:rFonts w:ascii="Times New Roman" w:eastAsia="Times New Roman" w:hAnsi="Times New Roman" w:cs="Times New Roman"/>
        </w:rPr>
      </w:pPr>
    </w:p>
    <w:p w14:paraId="2571E119" w14:textId="77777777" w:rsidR="00F36ED6" w:rsidRDefault="00F36ED6">
      <w:pPr>
        <w:rPr>
          <w:rFonts w:ascii="Times New Roman" w:eastAsia="Times New Roman" w:hAnsi="Times New Roman" w:cs="Times New Roman"/>
        </w:rPr>
      </w:pPr>
    </w:p>
    <w:p w14:paraId="00000195" w14:textId="7B98C89A"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On </w:t>
      </w:r>
      <w:r w:rsidR="00624419">
        <w:rPr>
          <w:rFonts w:ascii="Times New Roman" w:eastAsia="Times New Roman" w:hAnsi="Times New Roman" w:cs="Times New Roman"/>
        </w:rPr>
        <w:t xml:space="preserve">Figure </w:t>
      </w:r>
      <w:r w:rsidR="00297150">
        <w:rPr>
          <w:rFonts w:ascii="Times New Roman" w:eastAsia="Times New Roman" w:hAnsi="Times New Roman" w:cs="Times New Roman"/>
        </w:rPr>
        <w:t>21</w:t>
      </w:r>
      <w:r>
        <w:rPr>
          <w:rFonts w:ascii="Times New Roman" w:eastAsia="Times New Roman" w:hAnsi="Times New Roman" w:cs="Times New Roman"/>
        </w:rPr>
        <w:t>,</w:t>
      </w:r>
      <w:r w:rsidR="00886551">
        <w:rPr>
          <w:rFonts w:ascii="Times New Roman" w:eastAsia="Times New Roman" w:hAnsi="Times New Roman" w:cs="Times New Roman"/>
        </w:rPr>
        <w:t xml:space="preserve"> </w:t>
      </w:r>
      <w:r>
        <w:rPr>
          <w:rFonts w:ascii="Times New Roman" w:eastAsia="Times New Roman" w:hAnsi="Times New Roman" w:cs="Times New Roman"/>
        </w:rPr>
        <w:t>we</w:t>
      </w:r>
      <w:r>
        <w:rPr>
          <w:rFonts w:ascii="Times New Roman" w:eastAsia="Times New Roman" w:hAnsi="Times New Roman" w:cs="Times New Roman"/>
        </w:rPr>
        <w:t xml:space="preserve"> have an example of a precision half wave </w:t>
      </w:r>
      <w:r>
        <w:rPr>
          <w:rFonts w:ascii="Times New Roman" w:eastAsia="Times New Roman" w:hAnsi="Times New Roman" w:cs="Times New Roman"/>
        </w:rPr>
        <w:t>rectifier,</w:t>
      </w:r>
      <w:r w:rsidR="00886551">
        <w:rPr>
          <w:rFonts w:ascii="Times New Roman" w:eastAsia="Times New Roman" w:hAnsi="Times New Roman" w:cs="Times New Roman"/>
        </w:rPr>
        <w:t xml:space="preserve"> </w:t>
      </w:r>
      <w:r>
        <w:rPr>
          <w:rFonts w:ascii="Times New Roman" w:eastAsia="Times New Roman" w:hAnsi="Times New Roman" w:cs="Times New Roman"/>
        </w:rPr>
        <w:t>which</w:t>
      </w:r>
      <w:r>
        <w:rPr>
          <w:rFonts w:ascii="Times New Roman" w:eastAsia="Times New Roman" w:hAnsi="Times New Roman" w:cs="Times New Roman"/>
        </w:rPr>
        <w:t xml:space="preserve"> was shown to us during our ADC autumn term. The issue is it uses </w:t>
      </w:r>
      <w:r w:rsidR="00624419">
        <w:rPr>
          <w:rFonts w:ascii="Times New Roman" w:eastAsia="Times New Roman" w:hAnsi="Times New Roman" w:cs="Times New Roman"/>
        </w:rPr>
        <w:t>two</w:t>
      </w:r>
      <w:r>
        <w:rPr>
          <w:rFonts w:ascii="Times New Roman" w:eastAsia="Times New Roman" w:hAnsi="Times New Roman" w:cs="Times New Roman"/>
        </w:rPr>
        <w:t xml:space="preserve"> opamps,</w:t>
      </w:r>
      <w:r w:rsidR="00624419">
        <w:rPr>
          <w:rFonts w:ascii="Times New Roman" w:eastAsia="Times New Roman" w:hAnsi="Times New Roman" w:cs="Times New Roman"/>
        </w:rPr>
        <w:t xml:space="preserve"> four</w:t>
      </w:r>
      <w:r>
        <w:rPr>
          <w:rFonts w:ascii="Times New Roman" w:eastAsia="Times New Roman" w:hAnsi="Times New Roman" w:cs="Times New Roman"/>
        </w:rPr>
        <w:t xml:space="preserve"> resistors and </w:t>
      </w:r>
      <w:r w:rsidR="00624419">
        <w:rPr>
          <w:rFonts w:ascii="Times New Roman" w:eastAsia="Times New Roman" w:hAnsi="Times New Roman" w:cs="Times New Roman"/>
        </w:rPr>
        <w:t>two</w:t>
      </w:r>
      <w:r>
        <w:rPr>
          <w:rFonts w:ascii="Times New Roman" w:eastAsia="Times New Roman" w:hAnsi="Times New Roman" w:cs="Times New Roman"/>
        </w:rPr>
        <w:t xml:space="preserve"> diodes. </w:t>
      </w:r>
      <w:r>
        <w:rPr>
          <w:rFonts w:ascii="Times New Roman" w:eastAsia="Times New Roman" w:hAnsi="Times New Roman" w:cs="Times New Roman"/>
        </w:rPr>
        <w:t>Surely,</w:t>
      </w:r>
      <w:r w:rsidR="00886551">
        <w:rPr>
          <w:rFonts w:ascii="Times New Roman" w:eastAsia="Times New Roman" w:hAnsi="Times New Roman" w:cs="Times New Roman"/>
        </w:rPr>
        <w:t xml:space="preserve"> </w:t>
      </w:r>
      <w:r>
        <w:rPr>
          <w:rFonts w:ascii="Times New Roman" w:eastAsia="Times New Roman" w:hAnsi="Times New Roman" w:cs="Times New Roman"/>
        </w:rPr>
        <w:t>there</w:t>
      </w:r>
      <w:r>
        <w:rPr>
          <w:rFonts w:ascii="Times New Roman" w:eastAsia="Times New Roman" w:hAnsi="Times New Roman" w:cs="Times New Roman"/>
        </w:rPr>
        <w:t xml:space="preserve"> </w:t>
      </w:r>
      <w:r w:rsidR="00886551">
        <w:rPr>
          <w:rFonts w:ascii="Times New Roman" w:eastAsia="Times New Roman" w:hAnsi="Times New Roman" w:cs="Times New Roman"/>
        </w:rPr>
        <w:t>must</w:t>
      </w:r>
      <w:r>
        <w:rPr>
          <w:rFonts w:ascii="Times New Roman" w:eastAsia="Times New Roman" w:hAnsi="Times New Roman" w:cs="Times New Roman"/>
        </w:rPr>
        <w:t xml:space="preserve"> be a simpler rectifier that uses less space.</w:t>
      </w:r>
    </w:p>
    <w:p w14:paraId="00000196" w14:textId="77777777" w:rsidR="003E6828" w:rsidRDefault="003E6828">
      <w:pPr>
        <w:rPr>
          <w:rFonts w:ascii="Times New Roman" w:eastAsia="Times New Roman" w:hAnsi="Times New Roman" w:cs="Times New Roman"/>
        </w:rPr>
      </w:pPr>
    </w:p>
    <w:p w14:paraId="00000197" w14:textId="77777777" w:rsidR="003E6828" w:rsidRDefault="003E6828">
      <w:pPr>
        <w:rPr>
          <w:rFonts w:ascii="Times New Roman" w:eastAsia="Times New Roman" w:hAnsi="Times New Roman" w:cs="Times New Roman"/>
        </w:rPr>
      </w:pPr>
    </w:p>
    <w:p w14:paraId="00000199" w14:textId="45D2C98B" w:rsidR="003E6828" w:rsidRDefault="00624419">
      <w:pPr>
        <w:rPr>
          <w:rFonts w:ascii="Times New Roman" w:eastAsia="Times New Roman" w:hAnsi="Times New Roman" w:cs="Times New Roman"/>
        </w:rPr>
      </w:pPr>
      <w:r>
        <w:rPr>
          <w:noProof/>
        </w:rPr>
        <mc:AlternateContent>
          <mc:Choice Requires="wps">
            <w:drawing>
              <wp:anchor distT="0" distB="0" distL="114300" distR="114300" simplePos="0" relativeHeight="251847168" behindDoc="0" locked="0" layoutInCell="1" allowOverlap="1" wp14:anchorId="428AC16C" wp14:editId="270E4BF7">
                <wp:simplePos x="0" y="0"/>
                <wp:positionH relativeFrom="column">
                  <wp:posOffset>3523615</wp:posOffset>
                </wp:positionH>
                <wp:positionV relativeFrom="paragraph">
                  <wp:posOffset>2497455</wp:posOffset>
                </wp:positionV>
                <wp:extent cx="2514600" cy="635"/>
                <wp:effectExtent l="0" t="0" r="0" b="0"/>
                <wp:wrapSquare wrapText="bothSides"/>
                <wp:docPr id="2122847337"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2D8DA3F" w14:textId="21EE4788" w:rsidR="00624419" w:rsidRPr="00BA59AC" w:rsidRDefault="00624419" w:rsidP="00624419">
                            <w:pPr>
                              <w:pStyle w:val="Caption"/>
                              <w:rPr>
                                <w:noProof/>
                              </w:rPr>
                            </w:pPr>
                            <w:r>
                              <w:t xml:space="preserve">Figure </w:t>
                            </w:r>
                            <w:fldSimple w:instr=" SEQ Figure \* ARABIC ">
                              <w:r w:rsidR="00BC1875">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AC16C" id="_x0000_s1038" type="#_x0000_t202" style="position:absolute;margin-left:277.45pt;margin-top:196.65pt;width:198pt;height:.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9GGQIAAEAEAAAOAAAAZHJzL2Uyb0RvYy54bWysU8Fu2zAMvQ/YPwi6L06yt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" stroked="f">
                <v:textbox style="mso-fit-shape-to-text:t" inset="0,0,0,0">
                  <w:txbxContent>
                    <w:p w14:paraId="12D8DA3F" w14:textId="21EE4788" w:rsidR="00624419" w:rsidRPr="00BA59AC" w:rsidRDefault="00624419" w:rsidP="00624419">
                      <w:pPr>
                        <w:pStyle w:val="Caption"/>
                        <w:rPr>
                          <w:noProof/>
                        </w:rPr>
                      </w:pPr>
                      <w:r>
                        <w:t xml:space="preserve">Figure </w:t>
                      </w:r>
                      <w:fldSimple w:instr=" SEQ Figure \* ARABIC ">
                        <w:r w:rsidR="00BC1875">
                          <w:rPr>
                            <w:noProof/>
                          </w:rPr>
                          <w:t>22</w:t>
                        </w:r>
                      </w:fldSimple>
                    </w:p>
                  </w:txbxContent>
                </v:textbox>
                <w10:wrap type="square"/>
              </v:shape>
            </w:pict>
          </mc:Fallback>
        </mc:AlternateContent>
      </w:r>
      <w:r w:rsidR="00235EA7">
        <w:rPr>
          <w:noProof/>
        </w:rPr>
        <w:drawing>
          <wp:anchor distT="114300" distB="114300" distL="114300" distR="114300" simplePos="0" relativeHeight="251438592" behindDoc="0" locked="0" layoutInCell="1" hidden="0" allowOverlap="1" wp14:anchorId="38805390" wp14:editId="246672EE">
            <wp:simplePos x="0" y="0"/>
            <wp:positionH relativeFrom="column">
              <wp:posOffset>3523696</wp:posOffset>
            </wp:positionH>
            <wp:positionV relativeFrom="paragraph">
              <wp:posOffset>230600</wp:posOffset>
            </wp:positionV>
            <wp:extent cx="2515154" cy="2209800"/>
            <wp:effectExtent l="0" t="0" r="0" b="0"/>
            <wp:wrapSquare wrapText="bothSides" distT="114300" distB="114300" distL="114300" distR="114300"/>
            <wp:docPr id="16" name="Picture 16"/>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6"/>
                    <a:srcRect l="1661" t="24756" r="3156" b="37621"/>
                    <a:stretch>
                      <a:fillRect/>
                    </a:stretch>
                  </pic:blipFill>
                  <pic:spPr>
                    <a:xfrm>
                      <a:off x="0" y="0"/>
                      <a:ext cx="2515154" cy="2209800"/>
                    </a:xfrm>
                    <a:prstGeom prst="rect">
                      <a:avLst/>
                    </a:prstGeom>
                    <a:ln/>
                  </pic:spPr>
                </pic:pic>
              </a:graphicData>
            </a:graphic>
          </wp:anchor>
        </w:drawing>
      </w:r>
    </w:p>
    <w:p w14:paraId="0000019A" w14:textId="77777777" w:rsidR="003E6828" w:rsidRDefault="003E6828">
      <w:pPr>
        <w:rPr>
          <w:rFonts w:ascii="Times New Roman" w:eastAsia="Times New Roman" w:hAnsi="Times New Roman" w:cs="Times New Roman"/>
        </w:rPr>
      </w:pPr>
    </w:p>
    <w:p w14:paraId="0000019B" w14:textId="781822DD"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What about a single supply opamp? It clearly rectified my input signal when I tried to amplify </w:t>
      </w:r>
      <w:r>
        <w:rPr>
          <w:rFonts w:ascii="Times New Roman" w:eastAsia="Times New Roman" w:hAnsi="Times New Roman" w:cs="Times New Roman"/>
        </w:rPr>
        <w:t>it,</w:t>
      </w:r>
      <w:r w:rsidR="00886551">
        <w:rPr>
          <w:rFonts w:ascii="Times New Roman" w:eastAsia="Times New Roman" w:hAnsi="Times New Roman" w:cs="Times New Roman"/>
        </w:rPr>
        <w:t xml:space="preserve"> </w:t>
      </w:r>
      <w:r w:rsidR="00624419">
        <w:rPr>
          <w:rFonts w:ascii="Times New Roman" w:eastAsia="Times New Roman" w:hAnsi="Times New Roman" w:cs="Times New Roman"/>
        </w:rPr>
        <w:t>as shown in Figure 9</w:t>
      </w:r>
      <w:r>
        <w:rPr>
          <w:rFonts w:ascii="Times New Roman" w:eastAsia="Times New Roman" w:hAnsi="Times New Roman" w:cs="Times New Roman"/>
        </w:rPr>
        <w:t xml:space="preserve">, back in autumn`s ADC </w:t>
      </w:r>
      <w:r>
        <w:rPr>
          <w:rFonts w:ascii="Times New Roman" w:eastAsia="Times New Roman" w:hAnsi="Times New Roman" w:cs="Times New Roman"/>
        </w:rPr>
        <w:t>lab,</w:t>
      </w:r>
      <w:r w:rsidR="00886551">
        <w:rPr>
          <w:rFonts w:ascii="Times New Roman" w:eastAsia="Times New Roman" w:hAnsi="Times New Roman" w:cs="Times New Roman"/>
        </w:rPr>
        <w:t xml:space="preserve"> </w:t>
      </w:r>
      <w:r w:rsidR="00624419">
        <w:rPr>
          <w:rFonts w:ascii="Times New Roman" w:eastAsia="Times New Roman" w:hAnsi="Times New Roman" w:cs="Times New Roman"/>
        </w:rPr>
        <w:t xml:space="preserve">see Figure </w:t>
      </w:r>
      <w:r w:rsidR="00297150">
        <w:rPr>
          <w:rFonts w:ascii="Times New Roman" w:eastAsia="Times New Roman" w:hAnsi="Times New Roman" w:cs="Times New Roman"/>
        </w:rPr>
        <w:t>22</w:t>
      </w:r>
      <w:r w:rsidR="00624419">
        <w:rPr>
          <w:rFonts w:ascii="Times New Roman" w:eastAsia="Times New Roman" w:hAnsi="Times New Roman" w:cs="Times New Roman"/>
        </w:rPr>
        <w:t xml:space="preserve"> for circuit</w:t>
      </w:r>
      <w:r>
        <w:rPr>
          <w:rFonts w:ascii="Times New Roman" w:eastAsia="Times New Roman" w:hAnsi="Times New Roman" w:cs="Times New Roman"/>
        </w:rPr>
        <w:t xml:space="preserve">. This would also </w:t>
      </w:r>
      <w:r>
        <w:rPr>
          <w:rFonts w:ascii="Times New Roman" w:eastAsia="Times New Roman" w:hAnsi="Times New Roman" w:cs="Times New Roman"/>
        </w:rPr>
        <w:t xml:space="preserve">save space since we would be able to amplify our signal and rectify it in one </w:t>
      </w:r>
      <w:r>
        <w:rPr>
          <w:rFonts w:ascii="Times New Roman" w:eastAsia="Times New Roman" w:hAnsi="Times New Roman" w:cs="Times New Roman"/>
        </w:rPr>
        <w:t>stage,</w:t>
      </w:r>
      <w:r w:rsidR="00886551">
        <w:rPr>
          <w:rFonts w:ascii="Times New Roman" w:eastAsia="Times New Roman" w:hAnsi="Times New Roman" w:cs="Times New Roman"/>
        </w:rPr>
        <w:t xml:space="preserve"> </w:t>
      </w:r>
      <w:r>
        <w:rPr>
          <w:rFonts w:ascii="Times New Roman" w:eastAsia="Times New Roman" w:hAnsi="Times New Roman" w:cs="Times New Roman"/>
        </w:rPr>
        <w:t>as</w:t>
      </w:r>
      <w:r>
        <w:rPr>
          <w:rFonts w:ascii="Times New Roman" w:eastAsia="Times New Roman" w:hAnsi="Times New Roman" w:cs="Times New Roman"/>
        </w:rPr>
        <w:t xml:space="preserve"> opposed to two opamp stages. </w:t>
      </w:r>
    </w:p>
    <w:p w14:paraId="0000019C" w14:textId="07B6C4E6"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The issue is the opamp didn't fully rectify the signal since a negative portion of the input reached the </w:t>
      </w:r>
      <w:r>
        <w:rPr>
          <w:rFonts w:ascii="Times New Roman" w:eastAsia="Times New Roman" w:hAnsi="Times New Roman" w:cs="Times New Roman"/>
        </w:rPr>
        <w:t>output.</w:t>
      </w:r>
      <w:r w:rsidR="00886551">
        <w:rPr>
          <w:rFonts w:ascii="Times New Roman" w:eastAsia="Times New Roman" w:hAnsi="Times New Roman" w:cs="Times New Roman"/>
        </w:rPr>
        <w:t xml:space="preserve"> </w:t>
      </w:r>
      <w:r>
        <w:rPr>
          <w:rFonts w:ascii="Times New Roman" w:eastAsia="Times New Roman" w:hAnsi="Times New Roman" w:cs="Times New Roman"/>
        </w:rPr>
        <w:t>This</w:t>
      </w:r>
      <w:r>
        <w:rPr>
          <w:rFonts w:ascii="Times New Roman" w:eastAsia="Times New Roman" w:hAnsi="Times New Roman" w:cs="Times New Roman"/>
        </w:rPr>
        <w:t xml:space="preserve"> clearly isn't an offse</w:t>
      </w:r>
      <w:r>
        <w:rPr>
          <w:rFonts w:ascii="Times New Roman" w:eastAsia="Times New Roman" w:hAnsi="Times New Roman" w:cs="Times New Roman"/>
        </w:rPr>
        <w:t>t since the probe is set to AC,</w:t>
      </w:r>
      <w:r w:rsidR="00886551">
        <w:rPr>
          <w:rFonts w:ascii="Times New Roman" w:eastAsia="Times New Roman" w:hAnsi="Times New Roman" w:cs="Times New Roman"/>
        </w:rPr>
        <w:t xml:space="preserve"> </w:t>
      </w:r>
      <w:r>
        <w:rPr>
          <w:rFonts w:ascii="Times New Roman" w:eastAsia="Times New Roman" w:hAnsi="Times New Roman" w:cs="Times New Roman"/>
        </w:rPr>
        <w:t>therefore this circuit wouldn`t function as intended.</w:t>
      </w:r>
    </w:p>
    <w:p w14:paraId="0000019D" w14:textId="15BD48F6" w:rsidR="003E6828" w:rsidRDefault="00297150">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67648" behindDoc="0" locked="0" layoutInCell="1" allowOverlap="1" wp14:anchorId="57B4F604" wp14:editId="625B7AB7">
                <wp:simplePos x="0" y="0"/>
                <wp:positionH relativeFrom="column">
                  <wp:posOffset>2788470</wp:posOffset>
                </wp:positionH>
                <wp:positionV relativeFrom="paragraph">
                  <wp:posOffset>956664</wp:posOffset>
                </wp:positionV>
                <wp:extent cx="3238500" cy="635"/>
                <wp:effectExtent l="0" t="0" r="0" b="0"/>
                <wp:wrapSquare wrapText="bothSides"/>
                <wp:docPr id="1790428033"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A21B608" w14:textId="286FDD4D" w:rsidR="00624419" w:rsidRPr="00917760" w:rsidRDefault="00624419" w:rsidP="00624419">
                            <w:pPr>
                              <w:pStyle w:val="Caption"/>
                              <w:rPr>
                                <w:noProof/>
                              </w:rPr>
                            </w:pPr>
                            <w:r>
                              <w:t xml:space="preserve">Figure </w:t>
                            </w:r>
                            <w:fldSimple w:instr=" SEQ Figure \* ARABIC ">
                              <w:r w:rsidR="00BC1875">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4F604" id="_x0000_s1039" type="#_x0000_t202" style="position:absolute;margin-left:219.55pt;margin-top:75.35pt;width:255pt;height:.05pt;z-index:25186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qr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" stroked="f">
                <v:textbox style="mso-fit-shape-to-text:t" inset="0,0,0,0">
                  <w:txbxContent>
                    <w:p w14:paraId="0A21B608" w14:textId="286FDD4D" w:rsidR="00624419" w:rsidRPr="00917760" w:rsidRDefault="00624419" w:rsidP="00624419">
                      <w:pPr>
                        <w:pStyle w:val="Caption"/>
                        <w:rPr>
                          <w:noProof/>
                        </w:rPr>
                      </w:pPr>
                      <w:r>
                        <w:t xml:space="preserve">Figure </w:t>
                      </w:r>
                      <w:fldSimple w:instr=" SEQ Figure \* ARABIC ">
                        <w:r w:rsidR="00BC1875">
                          <w:rPr>
                            <w:noProof/>
                          </w:rPr>
                          <w:t>23</w:t>
                        </w:r>
                      </w:fldSimple>
                    </w:p>
                  </w:txbxContent>
                </v:textbox>
                <w10:wrap type="square"/>
              </v:shape>
            </w:pict>
          </mc:Fallback>
        </mc:AlternateContent>
      </w:r>
      <w:r w:rsidR="00624419">
        <w:rPr>
          <w:noProof/>
        </w:rPr>
        <mc:AlternateContent>
          <mc:Choice Requires="wps">
            <w:drawing>
              <wp:anchor distT="0" distB="0" distL="114300" distR="114300" simplePos="0" relativeHeight="251855360" behindDoc="0" locked="0" layoutInCell="1" allowOverlap="1" wp14:anchorId="6EB35A27" wp14:editId="6A8511DA">
                <wp:simplePos x="0" y="0"/>
                <wp:positionH relativeFrom="column">
                  <wp:posOffset>0</wp:posOffset>
                </wp:positionH>
                <wp:positionV relativeFrom="paragraph">
                  <wp:posOffset>1159510</wp:posOffset>
                </wp:positionV>
                <wp:extent cx="2428875" cy="635"/>
                <wp:effectExtent l="0" t="0" r="0" b="0"/>
                <wp:wrapSquare wrapText="bothSides"/>
                <wp:docPr id="1484799983" name="Text Box 1"/>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07D26F64" w14:textId="350ACDE0" w:rsidR="00624419" w:rsidRPr="00501E04" w:rsidRDefault="00624419" w:rsidP="00624419">
                            <w:pPr>
                              <w:pStyle w:val="Caption"/>
                              <w:rPr>
                                <w:noProof/>
                              </w:rPr>
                            </w:pPr>
                            <w:r>
                              <w:t xml:space="preserve">Figure </w:t>
                            </w:r>
                            <w:fldSimple w:instr=" SEQ Figure \* ARABIC ">
                              <w:r w:rsidR="00BC1875">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35A27" id="_x0000_s1040" type="#_x0000_t202" style="position:absolute;margin-left:0;margin-top:91.3pt;width:191.25pt;height:.05pt;z-index:25185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" stroked="f">
                <v:textbox style="mso-fit-shape-to-text:t" inset="0,0,0,0">
                  <w:txbxContent>
                    <w:p w14:paraId="07D26F64" w14:textId="350ACDE0" w:rsidR="00624419" w:rsidRPr="00501E04" w:rsidRDefault="00624419" w:rsidP="00624419">
                      <w:pPr>
                        <w:pStyle w:val="Caption"/>
                        <w:rPr>
                          <w:noProof/>
                        </w:rPr>
                      </w:pPr>
                      <w:r>
                        <w:t xml:space="preserve">Figure </w:t>
                      </w:r>
                      <w:fldSimple w:instr=" SEQ Figure \* ARABIC ">
                        <w:r w:rsidR="00BC1875">
                          <w:rPr>
                            <w:noProof/>
                          </w:rPr>
                          <w:t>24</w:t>
                        </w:r>
                      </w:fldSimple>
                    </w:p>
                  </w:txbxContent>
                </v:textbox>
                <w10:wrap type="square"/>
              </v:shape>
            </w:pict>
          </mc:Fallback>
        </mc:AlternateContent>
      </w:r>
      <w:r w:rsidR="00235EA7">
        <w:rPr>
          <w:noProof/>
        </w:rPr>
        <w:drawing>
          <wp:anchor distT="114300" distB="114300" distL="114300" distR="114300" simplePos="0" relativeHeight="251447808" behindDoc="0" locked="0" layoutInCell="1" hidden="0" allowOverlap="1" wp14:anchorId="3D8694CE" wp14:editId="0953EAA2">
            <wp:simplePos x="0" y="0"/>
            <wp:positionH relativeFrom="column">
              <wp:posOffset>1</wp:posOffset>
            </wp:positionH>
            <wp:positionV relativeFrom="paragraph">
              <wp:posOffset>169450</wp:posOffset>
            </wp:positionV>
            <wp:extent cx="2428875" cy="933574"/>
            <wp:effectExtent l="0" t="0" r="0" b="0"/>
            <wp:wrapSquare wrapText="bothSides" distT="114300" distB="114300" distL="114300" distR="114300"/>
            <wp:docPr id="34" name="Picture 34"/>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2428875" cy="933574"/>
                    </a:xfrm>
                    <a:prstGeom prst="rect">
                      <a:avLst/>
                    </a:prstGeom>
                    <a:ln/>
                  </pic:spPr>
                </pic:pic>
              </a:graphicData>
            </a:graphic>
          </wp:anchor>
        </w:drawing>
      </w:r>
    </w:p>
    <w:p w14:paraId="0000019E" w14:textId="2FB2F382" w:rsidR="003E6828" w:rsidRDefault="00624419">
      <w:pPr>
        <w:rPr>
          <w:rFonts w:ascii="Times New Roman" w:eastAsia="Times New Roman" w:hAnsi="Times New Roman" w:cs="Times New Roman"/>
        </w:rPr>
      </w:pPr>
      <w:r>
        <w:rPr>
          <w:noProof/>
        </w:rPr>
        <w:drawing>
          <wp:anchor distT="114300" distB="114300" distL="114300" distR="114300" simplePos="0" relativeHeight="251459072" behindDoc="0" locked="0" layoutInCell="1" hidden="0" allowOverlap="1" wp14:anchorId="092B23D1" wp14:editId="735CF7FB">
            <wp:simplePos x="0" y="0"/>
            <wp:positionH relativeFrom="column">
              <wp:posOffset>2850480</wp:posOffset>
            </wp:positionH>
            <wp:positionV relativeFrom="paragraph">
              <wp:posOffset>3544</wp:posOffset>
            </wp:positionV>
            <wp:extent cx="3238500" cy="832757"/>
            <wp:effectExtent l="0" t="0" r="0" b="0"/>
            <wp:wrapSquare wrapText="bothSides" distT="114300" distB="114300" distL="114300" distR="114300"/>
            <wp:docPr id="42" name="Picture 42"/>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l="5647" b="36335"/>
                    <a:stretch>
                      <a:fillRect/>
                    </a:stretch>
                  </pic:blipFill>
                  <pic:spPr>
                    <a:xfrm>
                      <a:off x="0" y="0"/>
                      <a:ext cx="3238500" cy="832757"/>
                    </a:xfrm>
                    <a:prstGeom prst="rect">
                      <a:avLst/>
                    </a:prstGeom>
                    <a:ln/>
                  </pic:spPr>
                </pic:pic>
              </a:graphicData>
            </a:graphic>
          </wp:anchor>
        </w:drawing>
      </w:r>
    </w:p>
    <w:p w14:paraId="000001A5" w14:textId="14E67C95" w:rsidR="003E6828" w:rsidRDefault="00624419">
      <w:pPr>
        <w:rPr>
          <w:rFonts w:ascii="Times New Roman" w:eastAsia="Times New Roman" w:hAnsi="Times New Roman" w:cs="Times New Roman"/>
        </w:rPr>
      </w:pPr>
      <w:r>
        <w:rPr>
          <w:noProof/>
        </w:rPr>
        <w:drawing>
          <wp:anchor distT="114300" distB="114300" distL="114300" distR="114300" simplePos="0" relativeHeight="251471360" behindDoc="0" locked="0" layoutInCell="1" hidden="0" allowOverlap="1" wp14:anchorId="02F956E9" wp14:editId="50A23BB0">
            <wp:simplePos x="0" y="0"/>
            <wp:positionH relativeFrom="column">
              <wp:posOffset>3376311</wp:posOffset>
            </wp:positionH>
            <wp:positionV relativeFrom="paragraph">
              <wp:posOffset>812101</wp:posOffset>
            </wp:positionV>
            <wp:extent cx="2714625" cy="1837592"/>
            <wp:effectExtent l="0" t="0" r="0" b="0"/>
            <wp:wrapSquare wrapText="bothSides" distT="114300" distB="114300" distL="114300" distR="114300"/>
            <wp:docPr id="39" name="Picture 39"/>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b="14138"/>
                    <a:stretch>
                      <a:fillRect/>
                    </a:stretch>
                  </pic:blipFill>
                  <pic:spPr>
                    <a:xfrm>
                      <a:off x="0" y="0"/>
                      <a:ext cx="2714625" cy="1837592"/>
                    </a:xfrm>
                    <a:prstGeom prst="rect">
                      <a:avLst/>
                    </a:prstGeom>
                    <a:ln/>
                  </pic:spPr>
                </pic:pic>
              </a:graphicData>
            </a:graphic>
          </wp:anchor>
        </w:drawing>
      </w:r>
      <w:r w:rsidR="00235EA7">
        <w:rPr>
          <w:rFonts w:ascii="Times New Roman" w:eastAsia="Times New Roman" w:hAnsi="Times New Roman" w:cs="Times New Roman"/>
        </w:rPr>
        <w:t xml:space="preserve">When it comes to amplifying our </w:t>
      </w:r>
      <w:r w:rsidR="00235EA7">
        <w:rPr>
          <w:rFonts w:ascii="Times New Roman" w:eastAsia="Times New Roman" w:hAnsi="Times New Roman" w:cs="Times New Roman"/>
        </w:rPr>
        <w:t>signal,</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it</w:t>
      </w:r>
      <w:r w:rsidR="00235EA7">
        <w:rPr>
          <w:rFonts w:ascii="Times New Roman" w:eastAsia="Times New Roman" w:hAnsi="Times New Roman" w:cs="Times New Roman"/>
        </w:rPr>
        <w:t xml:space="preserve"> doesn't matter whether our amplifier was inverting or non-</w:t>
      </w:r>
      <w:r w:rsidR="00235EA7">
        <w:rPr>
          <w:rFonts w:ascii="Times New Roman" w:eastAsia="Times New Roman" w:hAnsi="Times New Roman" w:cs="Times New Roman"/>
        </w:rPr>
        <w:t>inverting,</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our</w:t>
      </w:r>
      <w:r w:rsidR="00235EA7">
        <w:rPr>
          <w:rFonts w:ascii="Times New Roman" w:eastAsia="Times New Roman" w:hAnsi="Times New Roman" w:cs="Times New Roman"/>
        </w:rPr>
        <w:t xml:space="preserve"> amplified signal would be the exact </w:t>
      </w:r>
      <w:r w:rsidR="00235EA7">
        <w:rPr>
          <w:rFonts w:ascii="Times New Roman" w:eastAsia="Times New Roman" w:hAnsi="Times New Roman" w:cs="Times New Roman"/>
        </w:rPr>
        <w:t>same,</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when</w:t>
      </w:r>
      <w:r w:rsidR="00235EA7">
        <w:rPr>
          <w:rFonts w:ascii="Times New Roman" w:eastAsia="Times New Roman" w:hAnsi="Times New Roman" w:cs="Times New Roman"/>
        </w:rPr>
        <w:t xml:space="preserve"> c</w:t>
      </w:r>
      <w:r w:rsidR="00235EA7">
        <w:rPr>
          <w:rFonts w:ascii="Times New Roman" w:eastAsia="Times New Roman" w:hAnsi="Times New Roman" w:cs="Times New Roman"/>
        </w:rPr>
        <w:t xml:space="preserve">omparing both types of amplifiers with the same </w:t>
      </w:r>
      <w:r w:rsidR="00235EA7">
        <w:rPr>
          <w:rFonts w:ascii="Times New Roman" w:eastAsia="Times New Roman" w:hAnsi="Times New Roman" w:cs="Times New Roman"/>
        </w:rPr>
        <w:t>gain,</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since</w:t>
      </w:r>
      <w:r w:rsidR="00235EA7">
        <w:rPr>
          <w:rFonts w:ascii="Times New Roman" w:eastAsia="Times New Roman" w:hAnsi="Times New Roman" w:cs="Times New Roman"/>
        </w:rPr>
        <w:t xml:space="preserve"> the input signal is horizontally </w:t>
      </w:r>
      <w:r w:rsidR="00297150">
        <w:rPr>
          <w:rFonts w:ascii="Times New Roman" w:eastAsia="Times New Roman" w:hAnsi="Times New Roman" w:cs="Times New Roman"/>
        </w:rPr>
        <w:t>symmetric, as</w:t>
      </w:r>
      <w:r>
        <w:rPr>
          <w:rFonts w:ascii="Times New Roman" w:eastAsia="Times New Roman" w:hAnsi="Times New Roman" w:cs="Times New Roman"/>
        </w:rPr>
        <w:t xml:space="preserve"> seen in Figure </w:t>
      </w:r>
      <w:r w:rsidR="00297150">
        <w:rPr>
          <w:rFonts w:ascii="Times New Roman" w:eastAsia="Times New Roman" w:hAnsi="Times New Roman" w:cs="Times New Roman"/>
        </w:rPr>
        <w:t>24</w:t>
      </w:r>
      <w:r w:rsidR="00235EA7">
        <w:rPr>
          <w:rFonts w:ascii="Times New Roman" w:eastAsia="Times New Roman" w:hAnsi="Times New Roman" w:cs="Times New Roman"/>
        </w:rPr>
        <w:t>.</w:t>
      </w:r>
    </w:p>
    <w:p w14:paraId="000001A6" w14:textId="77777777" w:rsidR="003E6828" w:rsidRDefault="003E6828">
      <w:pPr>
        <w:rPr>
          <w:rFonts w:ascii="Times New Roman" w:eastAsia="Times New Roman" w:hAnsi="Times New Roman" w:cs="Times New Roman"/>
        </w:rPr>
      </w:pPr>
    </w:p>
    <w:p w14:paraId="000001A7" w14:textId="0543F416"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Then I started to research for a </w:t>
      </w:r>
      <w:r>
        <w:rPr>
          <w:rFonts w:ascii="Times New Roman" w:eastAsia="Times New Roman" w:hAnsi="Times New Roman" w:cs="Times New Roman"/>
        </w:rPr>
        <w:t>simpler,</w:t>
      </w:r>
      <w:r w:rsidR="00886551">
        <w:rPr>
          <w:rFonts w:ascii="Times New Roman" w:eastAsia="Times New Roman" w:hAnsi="Times New Roman" w:cs="Times New Roman"/>
        </w:rPr>
        <w:t xml:space="preserve"> </w:t>
      </w:r>
      <w:r>
        <w:rPr>
          <w:rFonts w:ascii="Times New Roman" w:eastAsia="Times New Roman" w:hAnsi="Times New Roman" w:cs="Times New Roman"/>
        </w:rPr>
        <w:t>but</w:t>
      </w:r>
      <w:r>
        <w:rPr>
          <w:rFonts w:ascii="Times New Roman" w:eastAsia="Times New Roman" w:hAnsi="Times New Roman" w:cs="Times New Roman"/>
        </w:rPr>
        <w:t xml:space="preserve"> proper, precision half wave rectifier. To save </w:t>
      </w:r>
      <w:r>
        <w:rPr>
          <w:rFonts w:ascii="Times New Roman" w:eastAsia="Times New Roman" w:hAnsi="Times New Roman" w:cs="Times New Roman"/>
        </w:rPr>
        <w:t>time,</w:t>
      </w:r>
      <w:r w:rsidR="00886551">
        <w:rPr>
          <w:rFonts w:ascii="Times New Roman" w:eastAsia="Times New Roman" w:hAnsi="Times New Roman" w:cs="Times New Roman"/>
        </w:rPr>
        <w:t xml:space="preserve"> </w:t>
      </w:r>
      <w:r>
        <w:rPr>
          <w:rFonts w:ascii="Times New Roman" w:eastAsia="Times New Roman" w:hAnsi="Times New Roman" w:cs="Times New Roman"/>
        </w:rPr>
        <w:t>I</w:t>
      </w:r>
      <w:r>
        <w:rPr>
          <w:rFonts w:ascii="Times New Roman" w:eastAsia="Times New Roman" w:hAnsi="Times New Roman" w:cs="Times New Roman"/>
        </w:rPr>
        <w:t xml:space="preserve"> looked at google images since it would recommend ima</w:t>
      </w:r>
      <w:r>
        <w:rPr>
          <w:rFonts w:ascii="Times New Roman" w:eastAsia="Times New Roman" w:hAnsi="Times New Roman" w:cs="Times New Roman"/>
        </w:rPr>
        <w:t>ges of precision half wave rectifiers from various articles. I came across a simple rectifier</w:t>
      </w:r>
      <w:r w:rsidR="00624419">
        <w:rPr>
          <w:rFonts w:ascii="Times New Roman" w:eastAsia="Times New Roman" w:hAnsi="Times New Roman" w:cs="Times New Roman"/>
        </w:rPr>
        <w:t>,</w:t>
      </w:r>
      <w:r>
        <w:rPr>
          <w:rFonts w:ascii="Times New Roman" w:eastAsia="Times New Roman" w:hAnsi="Times New Roman" w:cs="Times New Roman"/>
        </w:rPr>
        <w:t xml:space="preserve"> </w:t>
      </w:r>
      <w:r w:rsidR="00624419">
        <w:rPr>
          <w:rFonts w:ascii="Times New Roman" w:eastAsia="Times New Roman" w:hAnsi="Times New Roman" w:cs="Times New Roman"/>
        </w:rPr>
        <w:t xml:space="preserve">Figure </w:t>
      </w:r>
      <w:r w:rsidR="00297150">
        <w:rPr>
          <w:rFonts w:ascii="Times New Roman" w:eastAsia="Times New Roman" w:hAnsi="Times New Roman" w:cs="Times New Roman"/>
        </w:rPr>
        <w:t>25</w:t>
      </w:r>
      <w:r w:rsidR="00624419">
        <w:rPr>
          <w:rFonts w:ascii="Times New Roman" w:eastAsia="Times New Roman" w:hAnsi="Times New Roman" w:cs="Times New Roman"/>
        </w:rPr>
        <w:t>,</w:t>
      </w:r>
      <w:r>
        <w:rPr>
          <w:rFonts w:ascii="Times New Roman" w:eastAsia="Times New Roman" w:hAnsi="Times New Roman" w:cs="Times New Roman"/>
        </w:rPr>
        <w:t xml:space="preserve"> from EEEGUIDE.COM.</w:t>
      </w:r>
    </w:p>
    <w:p w14:paraId="000001A8" w14:textId="77777777" w:rsidR="003E6828" w:rsidRDefault="003E6828">
      <w:pPr>
        <w:rPr>
          <w:rFonts w:ascii="Times New Roman" w:eastAsia="Times New Roman" w:hAnsi="Times New Roman" w:cs="Times New Roman"/>
        </w:rPr>
      </w:pPr>
    </w:p>
    <w:p w14:paraId="0956F015" w14:textId="69460D15" w:rsidR="00624419"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876864" behindDoc="0" locked="0" layoutInCell="1" allowOverlap="1" wp14:anchorId="5082CE0D" wp14:editId="1F0CD498">
                <wp:simplePos x="0" y="0"/>
                <wp:positionH relativeFrom="column">
                  <wp:posOffset>3524250</wp:posOffset>
                </wp:positionH>
                <wp:positionV relativeFrom="paragraph">
                  <wp:posOffset>6350</wp:posOffset>
                </wp:positionV>
                <wp:extent cx="705485" cy="635"/>
                <wp:effectExtent l="0" t="0" r="0" b="8255"/>
                <wp:wrapSquare wrapText="bothSides"/>
                <wp:docPr id="958164612" name="Text Box 1"/>
                <wp:cNvGraphicFramePr/>
                <a:graphic xmlns:a="http://schemas.openxmlformats.org/drawingml/2006/main">
                  <a:graphicData uri="http://schemas.microsoft.com/office/word/2010/wordprocessingShape">
                    <wps:wsp>
                      <wps:cNvSpPr txBox="1"/>
                      <wps:spPr>
                        <a:xfrm>
                          <a:off x="0" y="0"/>
                          <a:ext cx="705485" cy="635"/>
                        </a:xfrm>
                        <a:prstGeom prst="rect">
                          <a:avLst/>
                        </a:prstGeom>
                        <a:solidFill>
                          <a:prstClr val="white"/>
                        </a:solidFill>
                        <a:ln>
                          <a:noFill/>
                        </a:ln>
                      </wps:spPr>
                      <wps:txbx>
                        <w:txbxContent>
                          <w:p w14:paraId="01003F11" w14:textId="076B5B84" w:rsidR="00624419" w:rsidRPr="004739A2" w:rsidRDefault="00624419" w:rsidP="00624419">
                            <w:pPr>
                              <w:pStyle w:val="Caption"/>
                              <w:rPr>
                                <w:noProof/>
                              </w:rPr>
                            </w:pPr>
                            <w:r>
                              <w:t xml:space="preserve">Figure </w:t>
                            </w:r>
                            <w:fldSimple w:instr=" SEQ Figure \* ARABIC ">
                              <w:r w:rsidR="00BC1875">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2CE0D" id="_x0000_s1041" type="#_x0000_t202" style="position:absolute;margin-left:277.5pt;margin-top:.5pt;width:55.55pt;height:.05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FGgIAAD8EAAAOAAAAZHJzL2Uyb0RvYy54bWysU8Fu2zAMvQ/YPwi6L066pi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" stroked="f">
                <v:textbox style="mso-fit-shape-to-text:t" inset="0,0,0,0">
                  <w:txbxContent>
                    <w:p w14:paraId="01003F11" w14:textId="076B5B84" w:rsidR="00624419" w:rsidRPr="004739A2" w:rsidRDefault="00624419" w:rsidP="00624419">
                      <w:pPr>
                        <w:pStyle w:val="Caption"/>
                        <w:rPr>
                          <w:noProof/>
                        </w:rPr>
                      </w:pPr>
                      <w:r>
                        <w:t xml:space="preserve">Figure </w:t>
                      </w:r>
                      <w:fldSimple w:instr=" SEQ Figure \* ARABIC ">
                        <w:r w:rsidR="00BC1875">
                          <w:rPr>
                            <w:noProof/>
                          </w:rPr>
                          <w:t>25</w:t>
                        </w:r>
                      </w:fldSimple>
                    </w:p>
                  </w:txbxContent>
                </v:textbox>
                <w10:wrap type="square"/>
              </v:shape>
            </w:pict>
          </mc:Fallback>
        </mc:AlternateContent>
      </w:r>
    </w:p>
    <w:p w14:paraId="000001A9" w14:textId="47D83517" w:rsidR="003E6828" w:rsidRDefault="00624419">
      <w:pPr>
        <w:rPr>
          <w:rFonts w:ascii="Times New Roman" w:eastAsia="Times New Roman" w:hAnsi="Times New Roman" w:cs="Times New Roman"/>
        </w:rPr>
      </w:pPr>
      <w:r>
        <w:rPr>
          <w:noProof/>
        </w:rPr>
        <mc:AlternateContent>
          <mc:Choice Requires="wps">
            <w:drawing>
              <wp:anchor distT="0" distB="0" distL="114300" distR="114300" simplePos="0" relativeHeight="251885056" behindDoc="0" locked="0" layoutInCell="1" allowOverlap="1" wp14:anchorId="4C797EF5" wp14:editId="75CE0D74">
                <wp:simplePos x="0" y="0"/>
                <wp:positionH relativeFrom="column">
                  <wp:posOffset>3519170</wp:posOffset>
                </wp:positionH>
                <wp:positionV relativeFrom="paragraph">
                  <wp:posOffset>1892935</wp:posOffset>
                </wp:positionV>
                <wp:extent cx="2214245" cy="635"/>
                <wp:effectExtent l="0" t="0" r="0" b="0"/>
                <wp:wrapSquare wrapText="bothSides"/>
                <wp:docPr id="414784352" name="Text Box 1"/>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3C6DED5" w14:textId="639A0105" w:rsidR="00624419" w:rsidRPr="00680A7E" w:rsidRDefault="00624419" w:rsidP="00624419">
                            <w:pPr>
                              <w:pStyle w:val="Caption"/>
                              <w:rPr>
                                <w:noProof/>
                              </w:rPr>
                            </w:pPr>
                            <w:r>
                              <w:t xml:space="preserve">Figure </w:t>
                            </w:r>
                            <w:fldSimple w:instr=" SEQ Figure \* ARABIC ">
                              <w:r w:rsidR="00BC1875">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97EF5" id="_x0000_s1042" type="#_x0000_t202" style="position:absolute;margin-left:277.1pt;margin-top:149.05pt;width:174.35pt;height:.05pt;z-index:25188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qO2GQIAAEA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d8PruZ39xyJil29/E2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" stroked="f">
                <v:textbox style="mso-fit-shape-to-text:t" inset="0,0,0,0">
                  <w:txbxContent>
                    <w:p w14:paraId="43C6DED5" w14:textId="639A0105" w:rsidR="00624419" w:rsidRPr="00680A7E" w:rsidRDefault="00624419" w:rsidP="00624419">
                      <w:pPr>
                        <w:pStyle w:val="Caption"/>
                        <w:rPr>
                          <w:noProof/>
                        </w:rPr>
                      </w:pPr>
                      <w:r>
                        <w:t xml:space="preserve">Figure </w:t>
                      </w:r>
                      <w:fldSimple w:instr=" SEQ Figure \* ARABIC ">
                        <w:r w:rsidR="00BC1875">
                          <w:rPr>
                            <w:noProof/>
                          </w:rPr>
                          <w:t>26</w:t>
                        </w:r>
                      </w:fldSimple>
                    </w:p>
                  </w:txbxContent>
                </v:textbox>
                <w10:wrap type="square"/>
              </v:shape>
            </w:pict>
          </mc:Fallback>
        </mc:AlternateContent>
      </w:r>
      <w:r w:rsidR="00235EA7">
        <w:rPr>
          <w:noProof/>
        </w:rPr>
        <w:drawing>
          <wp:anchor distT="114300" distB="114300" distL="114300" distR="114300" simplePos="0" relativeHeight="251480576" behindDoc="0" locked="0" layoutInCell="1" hidden="0" allowOverlap="1" wp14:anchorId="15F06891" wp14:editId="7AD8B12A">
            <wp:simplePos x="0" y="0"/>
            <wp:positionH relativeFrom="margin">
              <wp:align>right</wp:align>
            </wp:positionH>
            <wp:positionV relativeFrom="paragraph">
              <wp:posOffset>7781</wp:posOffset>
            </wp:positionV>
            <wp:extent cx="2214563" cy="1828302"/>
            <wp:effectExtent l="0" t="0" r="0" b="635"/>
            <wp:wrapSquare wrapText="bothSides" distT="114300" distB="114300" distL="114300" distR="114300"/>
            <wp:docPr id="20" name="Picture 2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214563" cy="1828302"/>
                    </a:xfrm>
                    <a:prstGeom prst="rect">
                      <a:avLst/>
                    </a:prstGeom>
                    <a:ln/>
                  </pic:spPr>
                </pic:pic>
              </a:graphicData>
            </a:graphic>
          </wp:anchor>
        </w:drawing>
      </w:r>
    </w:p>
    <w:p w14:paraId="000001AA" w14:textId="4EA4D1E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Opamps are designed to act as differential amplifiers. </w:t>
      </w:r>
      <m:oMath>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out</m:t>
            </m:r>
          </m:sub>
        </m:sSub>
        <m:r>
          <w:rPr>
            <w:rFonts w:ascii="Times New Roman" w:eastAsia="Times New Roman" w:hAnsi="Times New Roman" w:cs="Times New Roman"/>
          </w:rPr>
          <m:t xml:space="preserve">= </m:t>
        </m:r>
        <m:r>
          <w:rPr>
            <w:rFonts w:ascii="Times New Roman" w:eastAsia="Times New Roman" w:hAnsi="Times New Roman" w:cs="Times New Roman"/>
          </w:rPr>
          <m:t>A</m:t>
        </m:r>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m:t>
            </m:r>
          </m:sub>
        </m:sSub>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V</m:t>
            </m:r>
          </m:e>
          <m:sub>
            <m:r>
              <w:rPr>
                <w:rFonts w:ascii="Times New Roman" w:eastAsia="Times New Roman" w:hAnsi="Times New Roman" w:cs="Times New Roman"/>
              </w:rPr>
              <m:t>-</m:t>
            </m:r>
          </m:sub>
        </m:sSub>
        <m:r>
          <w:rPr>
            <w:rFonts w:ascii="Times New Roman" w:eastAsia="Times New Roman" w:hAnsi="Times New Roman" w:cs="Times New Roman"/>
          </w:rPr>
          <m:t>)</m:t>
        </m:r>
      </m:oMath>
      <w:r>
        <w:rPr>
          <w:rFonts w:ascii="Times New Roman" w:eastAsia="Times New Roman" w:hAnsi="Times New Roman" w:cs="Times New Roman"/>
        </w:rPr>
        <w:t>,</w:t>
      </w:r>
      <w:r w:rsidR="00886551">
        <w:rPr>
          <w:rFonts w:ascii="Times New Roman" w:eastAsia="Times New Roman" w:hAnsi="Times New Roman" w:cs="Times New Roman"/>
        </w:rPr>
        <w:t xml:space="preserve"> </w:t>
      </w:r>
      <w:r>
        <w:rPr>
          <w:rFonts w:ascii="Times New Roman" w:eastAsia="Times New Roman" w:hAnsi="Times New Roman" w:cs="Times New Roman"/>
        </w:rPr>
        <w:t xml:space="preserve">where A is the </w:t>
      </w:r>
    </w:p>
    <w:p w14:paraId="000001AB"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gain of the opamp(usually very large). </w:t>
      </w:r>
    </w:p>
    <w:p w14:paraId="000001AC"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We can mathematically prove that this rectifier eliminates the issue of the 0.7V drop across the </w:t>
      </w:r>
    </w:p>
    <w:p w14:paraId="000001AD" w14:textId="1378FCC6" w:rsidR="003E6828" w:rsidRDefault="00624419">
      <w:pPr>
        <w:rPr>
          <w:rFonts w:ascii="Times New Roman" w:eastAsia="Times New Roman" w:hAnsi="Times New Roman" w:cs="Times New Roman"/>
        </w:rPr>
      </w:pPr>
      <w:r>
        <w:rPr>
          <w:rFonts w:ascii="Times New Roman" w:eastAsia="Times New Roman" w:hAnsi="Times New Roman" w:cs="Times New Roman"/>
        </w:rPr>
        <w:t>d</w:t>
      </w:r>
      <w:r w:rsidR="00235EA7">
        <w:rPr>
          <w:rFonts w:ascii="Times New Roman" w:eastAsia="Times New Roman" w:hAnsi="Times New Roman" w:cs="Times New Roman"/>
        </w:rPr>
        <w:t>iode</w:t>
      </w:r>
      <w:r>
        <w:rPr>
          <w:rFonts w:ascii="Times New Roman" w:eastAsia="Times New Roman" w:hAnsi="Times New Roman" w:cs="Times New Roman"/>
        </w:rPr>
        <w:t xml:space="preserve">, see Figure </w:t>
      </w:r>
      <w:r w:rsidR="00297150">
        <w:rPr>
          <w:rFonts w:ascii="Times New Roman" w:eastAsia="Times New Roman" w:hAnsi="Times New Roman" w:cs="Times New Roman"/>
        </w:rPr>
        <w:t>26</w:t>
      </w:r>
      <w:r w:rsidR="00235EA7">
        <w:rPr>
          <w:rFonts w:ascii="Times New Roman" w:eastAsia="Times New Roman" w:hAnsi="Times New Roman" w:cs="Times New Roman"/>
        </w:rPr>
        <w:t>.</w:t>
      </w:r>
    </w:p>
    <w:p w14:paraId="000001AE" w14:textId="77777777" w:rsidR="003E6828" w:rsidRDefault="003E6828">
      <w:pPr>
        <w:rPr>
          <w:rFonts w:ascii="Times New Roman" w:eastAsia="Times New Roman" w:hAnsi="Times New Roman" w:cs="Times New Roman"/>
        </w:rPr>
      </w:pPr>
    </w:p>
    <w:p w14:paraId="000001AF" w14:textId="7EED89B2"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There was only one </w:t>
      </w:r>
      <w:r>
        <w:rPr>
          <w:rFonts w:ascii="Times New Roman" w:eastAsia="Times New Roman" w:hAnsi="Times New Roman" w:cs="Times New Roman"/>
        </w:rPr>
        <w:t>issue,</w:t>
      </w:r>
      <w:r w:rsidR="00886551">
        <w:rPr>
          <w:rFonts w:ascii="Times New Roman" w:eastAsia="Times New Roman" w:hAnsi="Times New Roman" w:cs="Times New Roman"/>
        </w:rPr>
        <w:t xml:space="preserve"> </w:t>
      </w:r>
      <w:r>
        <w:rPr>
          <w:rFonts w:ascii="Times New Roman" w:eastAsia="Times New Roman" w:hAnsi="Times New Roman" w:cs="Times New Roman"/>
        </w:rPr>
        <w:t>I</w:t>
      </w:r>
      <w:r>
        <w:rPr>
          <w:rFonts w:ascii="Times New Roman" w:eastAsia="Times New Roman" w:hAnsi="Times New Roman" w:cs="Times New Roman"/>
        </w:rPr>
        <w:t xml:space="preserve"> didn't have access to </w:t>
      </w:r>
    </w:p>
    <w:p w14:paraId="000001B0" w14:textId="78CDA1D5" w:rsidR="003E6828"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923968" behindDoc="0" locked="0" layoutInCell="1" allowOverlap="1" wp14:anchorId="3A2F5EDC" wp14:editId="03C65E3F">
                <wp:simplePos x="0" y="0"/>
                <wp:positionH relativeFrom="margin">
                  <wp:align>left</wp:align>
                </wp:positionH>
                <wp:positionV relativeFrom="paragraph">
                  <wp:posOffset>2593975</wp:posOffset>
                </wp:positionV>
                <wp:extent cx="3604895" cy="635"/>
                <wp:effectExtent l="0" t="0" r="0" b="8255"/>
                <wp:wrapSquare wrapText="bothSides"/>
                <wp:docPr id="636751977" name="Text Box 1"/>
                <wp:cNvGraphicFramePr/>
                <a:graphic xmlns:a="http://schemas.openxmlformats.org/drawingml/2006/main">
                  <a:graphicData uri="http://schemas.microsoft.com/office/word/2010/wordprocessingShape">
                    <wps:wsp>
                      <wps:cNvSpPr txBox="1"/>
                      <wps:spPr>
                        <a:xfrm>
                          <a:off x="0" y="0"/>
                          <a:ext cx="3604895" cy="635"/>
                        </a:xfrm>
                        <a:prstGeom prst="rect">
                          <a:avLst/>
                        </a:prstGeom>
                        <a:solidFill>
                          <a:prstClr val="white"/>
                        </a:solidFill>
                        <a:ln>
                          <a:noFill/>
                        </a:ln>
                      </wps:spPr>
                      <wps:txbx>
                        <w:txbxContent>
                          <w:p w14:paraId="3536172D" w14:textId="10DE9EBF" w:rsidR="00297150" w:rsidRPr="00C05553" w:rsidRDefault="00297150" w:rsidP="00297150">
                            <w:pPr>
                              <w:pStyle w:val="Caption"/>
                              <w:rPr>
                                <w:noProof/>
                              </w:rPr>
                            </w:pPr>
                            <w:r>
                              <w:t xml:space="preserve">Figure </w:t>
                            </w:r>
                            <w:fldSimple w:instr=" SEQ Figure \* ARABIC ">
                              <w:r w:rsidR="00BC1875">
                                <w:rPr>
                                  <w:noProof/>
                                </w:rPr>
                                <w:t>27</w:t>
                              </w:r>
                            </w:fldSimple>
                            <w:r>
                              <w:t>- circuit from datasheet(left} and assembled circuit(right)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F5EDC" id="_x0000_s1043" type="#_x0000_t202" style="position:absolute;margin-left:0;margin-top:204.25pt;width:283.85pt;height:.05pt;z-index:251923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1OO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px9vP91wJik2v76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" stroked="f">
                <v:textbox style="mso-fit-shape-to-text:t" inset="0,0,0,0">
                  <w:txbxContent>
                    <w:p w14:paraId="3536172D" w14:textId="10DE9EBF" w:rsidR="00297150" w:rsidRPr="00C05553" w:rsidRDefault="00297150" w:rsidP="00297150">
                      <w:pPr>
                        <w:pStyle w:val="Caption"/>
                        <w:rPr>
                          <w:noProof/>
                        </w:rPr>
                      </w:pPr>
                      <w:r>
                        <w:t xml:space="preserve">Figure </w:t>
                      </w:r>
                      <w:fldSimple w:instr=" SEQ Figure \* ARABIC ">
                        <w:r w:rsidR="00BC1875">
                          <w:rPr>
                            <w:noProof/>
                          </w:rPr>
                          <w:t>27</w:t>
                        </w:r>
                      </w:fldSimple>
                      <w:r>
                        <w:t>- circuit from datasheet(left} and assembled circuit(right)</w:t>
                      </w:r>
                    </w:p>
                  </w:txbxContent>
                </v:textbox>
                <w10:wrap type="square" anchorx="margin"/>
              </v:shape>
            </w:pict>
          </mc:Fallback>
        </mc:AlternateContent>
      </w:r>
      <w:r>
        <w:rPr>
          <w:rFonts w:ascii="Times New Roman" w:eastAsia="Times New Roman" w:hAnsi="Times New Roman" w:cs="Times New Roman"/>
          <w:noProof/>
        </w:rPr>
        <mc:AlternateContent>
          <mc:Choice Requires="wpg">
            <w:drawing>
              <wp:anchor distT="0" distB="0" distL="114300" distR="114300" simplePos="0" relativeHeight="251482624" behindDoc="0" locked="0" layoutInCell="1" allowOverlap="1" wp14:anchorId="1652AB07" wp14:editId="66119D7A">
                <wp:simplePos x="0" y="0"/>
                <wp:positionH relativeFrom="column">
                  <wp:posOffset>0</wp:posOffset>
                </wp:positionH>
                <wp:positionV relativeFrom="paragraph">
                  <wp:posOffset>904513</wp:posOffset>
                </wp:positionV>
                <wp:extent cx="5502420" cy="1826260"/>
                <wp:effectExtent l="0" t="0" r="3175" b="2540"/>
                <wp:wrapSquare wrapText="bothSides"/>
                <wp:docPr id="90661001" name="Group 11"/>
                <wp:cNvGraphicFramePr/>
                <a:graphic xmlns:a="http://schemas.openxmlformats.org/drawingml/2006/main">
                  <a:graphicData uri="http://schemas.microsoft.com/office/word/2010/wordprocessingGroup">
                    <wpg:wgp>
                      <wpg:cNvGrpSpPr/>
                      <wpg:grpSpPr>
                        <a:xfrm>
                          <a:off x="0" y="0"/>
                          <a:ext cx="5502420" cy="1826260"/>
                          <a:chOff x="0" y="0"/>
                          <a:chExt cx="5502420" cy="1826260"/>
                        </a:xfrm>
                      </wpg:grpSpPr>
                      <pic:pic xmlns:pic="http://schemas.openxmlformats.org/drawingml/2006/picture">
                        <pic:nvPicPr>
                          <pic:cNvPr id="26" name="Picture 26"/>
                          <pic:cNvPicPr/>
                        </pic:nvPicPr>
                        <pic:blipFill>
                          <a:blip r:embed="rId51"/>
                          <a:srcRect l="10272" t="6433" r="27895" b="20180"/>
                          <a:stretch>
                            <a:fillRect/>
                          </a:stretch>
                        </pic:blipFill>
                        <pic:spPr>
                          <a:xfrm>
                            <a:off x="3669175" y="0"/>
                            <a:ext cx="1833245" cy="1826260"/>
                          </a:xfrm>
                          <a:prstGeom prst="rect">
                            <a:avLst/>
                          </a:prstGeom>
                          <a:ln/>
                        </pic:spPr>
                      </pic:pic>
                      <pic:pic xmlns:pic="http://schemas.openxmlformats.org/drawingml/2006/picture">
                        <pic:nvPicPr>
                          <pic:cNvPr id="46" name="Picture 46"/>
                          <pic:cNvPicPr/>
                        </pic:nvPicPr>
                        <pic:blipFill>
                          <a:blip r:embed="rId52"/>
                          <a:srcRect/>
                          <a:stretch>
                            <a:fillRect/>
                          </a:stretch>
                        </pic:blipFill>
                        <pic:spPr>
                          <a:xfrm>
                            <a:off x="0" y="370390"/>
                            <a:ext cx="2717165" cy="1443355"/>
                          </a:xfrm>
                          <a:prstGeom prst="rect">
                            <a:avLst/>
                          </a:prstGeom>
                          <a:ln/>
                        </pic:spPr>
                      </pic:pic>
                    </wpg:wgp>
                  </a:graphicData>
                </a:graphic>
              </wp:anchor>
            </w:drawing>
          </mc:Choice>
          <mc:Fallback>
            <w:pict>
              <v:group w14:anchorId="6910AB55" id="Group 11" o:spid="_x0000_s1026" style="position:absolute;margin-left:0;margin-top:71.2pt;width:433.25pt;height:143.8pt;z-index:251482624" coordsize="55024,18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">
                <v:shape id="Picture 26" o:spid="_x0000_s1027" type="#_x0000_t75" style="position:absolute;left:36691;width:18333;height:1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">
                  <v:imagedata r:id="rId53" o:title="" croptop="4216f" cropbottom="13225f" cropleft="6732f" cropright="18281f"/>
                </v:shape>
                <v:shape id="Picture 46" o:spid="_x0000_s1028" type="#_x0000_t75" style="position:absolute;top:3703;width:27171;height:1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">
                  <v:imagedata r:id="rId54" o:title=""/>
                </v:shape>
                <w10:wrap type="square"/>
              </v:group>
            </w:pict>
          </mc:Fallback>
        </mc:AlternateContent>
      </w:r>
      <w:r w:rsidR="00235EA7">
        <w:rPr>
          <w:rFonts w:ascii="Times New Roman" w:eastAsia="Times New Roman" w:hAnsi="Times New Roman" w:cs="Times New Roman"/>
        </w:rPr>
        <w:t xml:space="preserve">-5V. </w:t>
      </w:r>
      <w:r w:rsidR="00235EA7">
        <w:rPr>
          <w:rFonts w:ascii="Times New Roman" w:eastAsia="Times New Roman" w:hAnsi="Times New Roman" w:cs="Times New Roman"/>
        </w:rPr>
        <w:t>However,</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there</w:t>
      </w:r>
      <w:r w:rsidR="00235EA7">
        <w:rPr>
          <w:rFonts w:ascii="Times New Roman" w:eastAsia="Times New Roman" w:hAnsi="Times New Roman" w:cs="Times New Roman"/>
        </w:rPr>
        <w:t xml:space="preserve"> was a positive to negative converter IC available in the EEED </w:t>
      </w:r>
      <w:r w:rsidR="00235EA7">
        <w:rPr>
          <w:rFonts w:ascii="Times New Roman" w:eastAsia="Times New Roman" w:hAnsi="Times New Roman" w:cs="Times New Roman"/>
        </w:rPr>
        <w:t>store,</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so</w:t>
      </w:r>
      <w:r w:rsidR="00235EA7">
        <w:rPr>
          <w:rFonts w:ascii="Times New Roman" w:eastAsia="Times New Roman" w:hAnsi="Times New Roman" w:cs="Times New Roman"/>
        </w:rPr>
        <w:t xml:space="preserve"> I ordered it. Here another problem arose. The pins of the IC were too short to fit into the </w:t>
      </w:r>
      <w:r w:rsidR="00235EA7">
        <w:rPr>
          <w:rFonts w:ascii="Times New Roman" w:eastAsia="Times New Roman" w:hAnsi="Times New Roman" w:cs="Times New Roman"/>
        </w:rPr>
        <w:t>breadboard,</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so</w:t>
      </w:r>
      <w:r w:rsidR="00235EA7">
        <w:rPr>
          <w:rFonts w:ascii="Times New Roman" w:eastAsia="Times New Roman" w:hAnsi="Times New Roman" w:cs="Times New Roman"/>
        </w:rPr>
        <w:t xml:space="preserve"> I had to compromise by using a small piece of stripboard and</w:t>
      </w:r>
      <w:r w:rsidR="00235EA7">
        <w:rPr>
          <w:rFonts w:ascii="Times New Roman" w:eastAsia="Times New Roman" w:hAnsi="Times New Roman" w:cs="Times New Roman"/>
        </w:rPr>
        <w:t xml:space="preserve"> soldering the required circuit from the datasheet</w:t>
      </w:r>
      <w:r w:rsidR="00624419">
        <w:rPr>
          <w:rFonts w:ascii="Times New Roman" w:eastAsia="Times New Roman" w:hAnsi="Times New Roman" w:cs="Times New Roman"/>
        </w:rPr>
        <w:t xml:space="preserve">, Figure </w:t>
      </w:r>
      <w:r>
        <w:rPr>
          <w:rFonts w:ascii="Times New Roman" w:eastAsia="Times New Roman" w:hAnsi="Times New Roman" w:cs="Times New Roman"/>
        </w:rPr>
        <w:t>27</w:t>
      </w:r>
      <w:r w:rsidR="00624419">
        <w:rPr>
          <w:rFonts w:ascii="Times New Roman" w:eastAsia="Times New Roman" w:hAnsi="Times New Roman" w:cs="Times New Roman"/>
        </w:rPr>
        <w:t>,</w:t>
      </w:r>
      <w:r w:rsidR="00235EA7">
        <w:rPr>
          <w:rFonts w:ascii="Times New Roman" w:eastAsia="Times New Roman" w:hAnsi="Times New Roman" w:cs="Times New Roman"/>
        </w:rPr>
        <w:t xml:space="preserve"> (Renesas) of the IC on it to make it easier to use.</w:t>
      </w:r>
    </w:p>
    <w:p w14:paraId="000001B1" w14:textId="7B5B4E09" w:rsidR="003E6828" w:rsidRDefault="003E6828">
      <w:pPr>
        <w:rPr>
          <w:rFonts w:ascii="Times New Roman" w:eastAsia="Times New Roman" w:hAnsi="Times New Roman" w:cs="Times New Roman"/>
        </w:rPr>
      </w:pPr>
    </w:p>
    <w:p w14:paraId="000001B2" w14:textId="77777777" w:rsidR="003E6828" w:rsidRDefault="003E6828">
      <w:pPr>
        <w:rPr>
          <w:rFonts w:ascii="Times New Roman" w:eastAsia="Times New Roman" w:hAnsi="Times New Roman" w:cs="Times New Roman"/>
        </w:rPr>
      </w:pPr>
    </w:p>
    <w:p w14:paraId="000001B3" w14:textId="77777777" w:rsidR="003E6828" w:rsidRDefault="003E6828">
      <w:pPr>
        <w:rPr>
          <w:rFonts w:ascii="Times New Roman" w:eastAsia="Times New Roman" w:hAnsi="Times New Roman" w:cs="Times New Roman"/>
        </w:rPr>
      </w:pPr>
    </w:p>
    <w:p w14:paraId="000001B4" w14:textId="77777777" w:rsidR="003E6828" w:rsidRDefault="003E6828">
      <w:pPr>
        <w:rPr>
          <w:rFonts w:ascii="Times New Roman" w:eastAsia="Times New Roman" w:hAnsi="Times New Roman" w:cs="Times New Roman"/>
        </w:rPr>
      </w:pPr>
    </w:p>
    <w:p w14:paraId="000001BC" w14:textId="49011EFA" w:rsidR="003E6828" w:rsidRDefault="00297150">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0" distB="0" distL="114300" distR="114300" simplePos="0" relativeHeight="251653138" behindDoc="0" locked="0" layoutInCell="1" allowOverlap="1" wp14:anchorId="4B0E41D3" wp14:editId="4CD35006">
                <wp:simplePos x="0" y="0"/>
                <wp:positionH relativeFrom="column">
                  <wp:posOffset>-306729</wp:posOffset>
                </wp:positionH>
                <wp:positionV relativeFrom="paragraph">
                  <wp:posOffset>347241</wp:posOffset>
                </wp:positionV>
                <wp:extent cx="6599338" cy="2562225"/>
                <wp:effectExtent l="0" t="0" r="0" b="9525"/>
                <wp:wrapSquare wrapText="bothSides"/>
                <wp:docPr id="1966081778" name="Group 12"/>
                <wp:cNvGraphicFramePr/>
                <a:graphic xmlns:a="http://schemas.openxmlformats.org/drawingml/2006/main">
                  <a:graphicData uri="http://schemas.microsoft.com/office/word/2010/wordprocessingGroup">
                    <wpg:wgp>
                      <wpg:cNvGrpSpPr/>
                      <wpg:grpSpPr>
                        <a:xfrm>
                          <a:off x="0" y="0"/>
                          <a:ext cx="6599338" cy="2562225"/>
                          <a:chOff x="0" y="0"/>
                          <a:chExt cx="6599338" cy="2562225"/>
                        </a:xfrm>
                      </wpg:grpSpPr>
                      <pic:pic xmlns:pic="http://schemas.openxmlformats.org/drawingml/2006/picture">
                        <pic:nvPicPr>
                          <pic:cNvPr id="1" name="Picture 1"/>
                          <pic:cNvPicPr/>
                        </pic:nvPicPr>
                        <pic:blipFill>
                          <a:blip r:embed="rId55"/>
                          <a:srcRect l="2657" t="20797" r="16943" b="33997"/>
                          <a:stretch>
                            <a:fillRect/>
                          </a:stretch>
                        </pic:blipFill>
                        <pic:spPr>
                          <a:xfrm>
                            <a:off x="3183038" y="0"/>
                            <a:ext cx="3416300" cy="2562225"/>
                          </a:xfrm>
                          <a:prstGeom prst="rect">
                            <a:avLst/>
                          </a:prstGeom>
                          <a:ln/>
                        </pic:spPr>
                      </pic:pic>
                      <pic:pic xmlns:pic="http://schemas.openxmlformats.org/drawingml/2006/picture">
                        <pic:nvPicPr>
                          <pic:cNvPr id="32" name="Picture 32"/>
                          <pic:cNvPicPr/>
                        </pic:nvPicPr>
                        <pic:blipFill>
                          <a:blip r:embed="rId56"/>
                          <a:srcRect l="18770" t="28393" r="6312" b="25902"/>
                          <a:stretch>
                            <a:fillRect/>
                          </a:stretch>
                        </pic:blipFill>
                        <pic:spPr>
                          <a:xfrm>
                            <a:off x="0" y="0"/>
                            <a:ext cx="3100070" cy="2522855"/>
                          </a:xfrm>
                          <a:prstGeom prst="rect">
                            <a:avLst/>
                          </a:prstGeom>
                          <a:ln/>
                        </pic:spPr>
                      </pic:pic>
                    </wpg:wgp>
                  </a:graphicData>
                </a:graphic>
              </wp:anchor>
            </w:drawing>
          </mc:Choice>
          <mc:Fallback>
            <w:pict>
              <v:group w14:anchorId="22276BEF" id="Group 12" o:spid="_x0000_s1026" style="position:absolute;margin-left:-24.15pt;margin-top:27.35pt;width:519.65pt;height:201.75pt;z-index:251653138" coordsize="65993,256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">
                <v:shape id="Picture 1" o:spid="_x0000_s1027" type="#_x0000_t75" style="position:absolute;left:31830;width:34163;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">
                  <v:imagedata r:id="rId57" o:title="" croptop="13630f" cropbottom="22280f" cropleft="1741f" cropright="11104f"/>
                </v:shape>
                <v:shape id="Picture 32" o:spid="_x0000_s1028" type="#_x0000_t75" style="position:absolute;width:31000;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">
                  <v:imagedata r:id="rId58" o:title="" croptop="18608f" cropbottom="16975f" cropleft="12301f" cropright="4137f"/>
                </v:shape>
                <w10:wrap type="square"/>
              </v:group>
            </w:pict>
          </mc:Fallback>
        </mc:AlternateContent>
      </w:r>
      <w:r w:rsidR="00235EA7">
        <w:rPr>
          <w:rFonts w:ascii="Times New Roman" w:eastAsia="Times New Roman" w:hAnsi="Times New Roman" w:cs="Times New Roman"/>
        </w:rPr>
        <w:t>Now,</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we</w:t>
      </w:r>
      <w:r w:rsidR="00235EA7">
        <w:rPr>
          <w:rFonts w:ascii="Times New Roman" w:eastAsia="Times New Roman" w:hAnsi="Times New Roman" w:cs="Times New Roman"/>
        </w:rPr>
        <w:t xml:space="preserve"> can test the precision half wave rectifier.</w:t>
      </w:r>
    </w:p>
    <w:p w14:paraId="000001BD" w14:textId="09A275AC" w:rsidR="003E6828" w:rsidRDefault="00297150">
      <w:pPr>
        <w:rPr>
          <w:rFonts w:ascii="Times New Roman" w:eastAsia="Times New Roman" w:hAnsi="Times New Roman" w:cs="Times New Roman"/>
        </w:rPr>
      </w:pPr>
      <w:r>
        <w:rPr>
          <w:noProof/>
        </w:rPr>
        <mc:AlternateContent>
          <mc:Choice Requires="wps">
            <w:drawing>
              <wp:anchor distT="0" distB="0" distL="114300" distR="114300" simplePos="0" relativeHeight="251926016" behindDoc="0" locked="0" layoutInCell="1" allowOverlap="1" wp14:anchorId="69651407" wp14:editId="77A95CB6">
                <wp:simplePos x="0" y="0"/>
                <wp:positionH relativeFrom="column">
                  <wp:posOffset>-304165</wp:posOffset>
                </wp:positionH>
                <wp:positionV relativeFrom="paragraph">
                  <wp:posOffset>2740025</wp:posOffset>
                </wp:positionV>
                <wp:extent cx="3100070" cy="635"/>
                <wp:effectExtent l="0" t="0" r="0" b="0"/>
                <wp:wrapSquare wrapText="bothSides"/>
                <wp:docPr id="1122799167" name="Text Box 1"/>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279A3BD" w14:textId="65650F58" w:rsidR="00297150" w:rsidRPr="00F773AC" w:rsidRDefault="00297150" w:rsidP="00297150">
                            <w:pPr>
                              <w:pStyle w:val="Caption"/>
                              <w:rPr>
                                <w:noProof/>
                              </w:rPr>
                            </w:pPr>
                            <w:r>
                              <w:t xml:space="preserve">Figure </w:t>
                            </w:r>
                            <w:fldSimple w:instr=" SEQ Figure \* ARABIC ">
                              <w:r w:rsidR="00BC1875">
                                <w:rPr>
                                  <w:noProof/>
                                </w:rPr>
                                <w:t>28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51407" id="_x0000_s1044" type="#_x0000_t202" style="position:absolute;margin-left:-23.95pt;margin-top:215.75pt;width:244.1pt;height:.05pt;z-index:25192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" stroked="f">
                <v:textbox style="mso-fit-shape-to-text:t" inset="0,0,0,0">
                  <w:txbxContent>
                    <w:p w14:paraId="0279A3BD" w14:textId="65650F58" w:rsidR="00297150" w:rsidRPr="00F773AC" w:rsidRDefault="00297150" w:rsidP="00297150">
                      <w:pPr>
                        <w:pStyle w:val="Caption"/>
                        <w:rPr>
                          <w:noProof/>
                        </w:rPr>
                      </w:pPr>
                      <w:r>
                        <w:t xml:space="preserve">Figure </w:t>
                      </w:r>
                      <w:fldSimple w:instr=" SEQ Figure \* ARABIC ">
                        <w:r w:rsidR="00BC1875">
                          <w:rPr>
                            <w:noProof/>
                          </w:rPr>
                          <w:t>28</w:t>
                        </w:r>
                      </w:fldSimple>
                    </w:p>
                  </w:txbxContent>
                </v:textbox>
                <w10:wrap type="square"/>
              </v:shape>
            </w:pict>
          </mc:Fallback>
        </mc:AlternateContent>
      </w:r>
    </w:p>
    <w:p w14:paraId="7A4F734B" w14:textId="77777777" w:rsidR="00297150" w:rsidRDefault="00297150">
      <w:pPr>
        <w:rPr>
          <w:rFonts w:ascii="Times New Roman" w:eastAsia="Times New Roman" w:hAnsi="Times New Roman" w:cs="Times New Roman"/>
        </w:rPr>
      </w:pPr>
    </w:p>
    <w:p w14:paraId="0A259763" w14:textId="77777777" w:rsidR="00297150" w:rsidRDefault="00297150">
      <w:pPr>
        <w:rPr>
          <w:rFonts w:ascii="Times New Roman" w:eastAsia="Times New Roman" w:hAnsi="Times New Roman" w:cs="Times New Roman"/>
        </w:rPr>
      </w:pPr>
    </w:p>
    <w:p w14:paraId="000001BE" w14:textId="55070A5E"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Not only does the rectifier </w:t>
      </w:r>
      <w:r>
        <w:rPr>
          <w:rFonts w:ascii="Times New Roman" w:eastAsia="Times New Roman" w:hAnsi="Times New Roman" w:cs="Times New Roman"/>
        </w:rPr>
        <w:t>work,</w:t>
      </w:r>
      <w:r w:rsidR="00886551">
        <w:rPr>
          <w:rFonts w:ascii="Times New Roman" w:eastAsia="Times New Roman" w:hAnsi="Times New Roman" w:cs="Times New Roman"/>
        </w:rPr>
        <w:t xml:space="preserve"> </w:t>
      </w:r>
      <w:r>
        <w:rPr>
          <w:rFonts w:ascii="Times New Roman" w:eastAsia="Times New Roman" w:hAnsi="Times New Roman" w:cs="Times New Roman"/>
        </w:rPr>
        <w:t>but</w:t>
      </w:r>
      <w:r>
        <w:rPr>
          <w:rFonts w:ascii="Times New Roman" w:eastAsia="Times New Roman" w:hAnsi="Times New Roman" w:cs="Times New Roman"/>
        </w:rPr>
        <w:t xml:space="preserve"> it amplifies the signal by a little. The amplitude</w:t>
      </w:r>
      <w:r>
        <w:rPr>
          <w:rFonts w:ascii="Times New Roman" w:eastAsia="Times New Roman" w:hAnsi="Times New Roman" w:cs="Times New Roman"/>
        </w:rPr>
        <w:t xml:space="preserve"> of the output is greater than the amplitude of the </w:t>
      </w:r>
      <w:r>
        <w:rPr>
          <w:rFonts w:ascii="Times New Roman" w:eastAsia="Times New Roman" w:hAnsi="Times New Roman" w:cs="Times New Roman"/>
        </w:rPr>
        <w:t>input</w:t>
      </w:r>
      <w:r w:rsidR="00886551">
        <w:rPr>
          <w:rFonts w:ascii="Times New Roman" w:eastAsia="Times New Roman" w:hAnsi="Times New Roman" w:cs="Times New Roman"/>
        </w:rPr>
        <w:t>. (</w:t>
      </w:r>
      <w:r>
        <w:rPr>
          <w:rFonts w:ascii="Times New Roman" w:eastAsia="Times New Roman" w:hAnsi="Times New Roman" w:cs="Times New Roman"/>
        </w:rPr>
        <w:t>272mV &gt; 252mV)</w:t>
      </w:r>
    </w:p>
    <w:p w14:paraId="000001BF" w14:textId="7A9BD67D" w:rsidR="003E6828" w:rsidRDefault="003E6828">
      <w:pPr>
        <w:rPr>
          <w:rFonts w:ascii="Times New Roman" w:eastAsia="Times New Roman" w:hAnsi="Times New Roman" w:cs="Times New Roman"/>
        </w:rPr>
      </w:pPr>
    </w:p>
    <w:p w14:paraId="14548054" w14:textId="1B52AEA9" w:rsidR="00BC1875" w:rsidRDefault="00BC1875">
      <w:pPr>
        <w:rPr>
          <w:rFonts w:ascii="Times New Roman" w:eastAsia="Times New Roman" w:hAnsi="Times New Roman" w:cs="Times New Roman"/>
        </w:rPr>
      </w:pPr>
      <w:r>
        <w:rPr>
          <w:noProof/>
        </w:rPr>
        <mc:AlternateContent>
          <mc:Choice Requires="wps">
            <w:drawing>
              <wp:anchor distT="0" distB="0" distL="114300" distR="114300" simplePos="0" relativeHeight="251706413" behindDoc="0" locked="0" layoutInCell="1" allowOverlap="1" wp14:anchorId="1331F8B9" wp14:editId="5770B05D">
                <wp:simplePos x="0" y="0"/>
                <wp:positionH relativeFrom="column">
                  <wp:posOffset>4039870</wp:posOffset>
                </wp:positionH>
                <wp:positionV relativeFrom="paragraph">
                  <wp:posOffset>1403985</wp:posOffset>
                </wp:positionV>
                <wp:extent cx="1833245" cy="635"/>
                <wp:effectExtent l="0" t="0" r="0" b="0"/>
                <wp:wrapSquare wrapText="bothSides"/>
                <wp:docPr id="1945330850" name="Text Box 1"/>
                <wp:cNvGraphicFramePr/>
                <a:graphic xmlns:a="http://schemas.openxmlformats.org/drawingml/2006/main">
                  <a:graphicData uri="http://schemas.microsoft.com/office/word/2010/wordprocessingShape">
                    <wps:wsp>
                      <wps:cNvSpPr txBox="1"/>
                      <wps:spPr>
                        <a:xfrm>
                          <a:off x="0" y="0"/>
                          <a:ext cx="1833245" cy="635"/>
                        </a:xfrm>
                        <a:prstGeom prst="rect">
                          <a:avLst/>
                        </a:prstGeom>
                        <a:solidFill>
                          <a:prstClr val="white"/>
                        </a:solidFill>
                        <a:ln>
                          <a:noFill/>
                        </a:ln>
                      </wps:spPr>
                      <wps:txbx>
                        <w:txbxContent>
                          <w:p w14:paraId="3AE61DB1" w14:textId="7A381D7C" w:rsidR="00BC1875" w:rsidRPr="00662F53" w:rsidRDefault="00BC1875" w:rsidP="00BC1875">
                            <w:pPr>
                              <w:pStyle w:val="Caption"/>
                              <w:rPr>
                                <w:noProof/>
                              </w:rPr>
                            </w:pPr>
                            <w:r>
                              <w:t xml:space="preserve">Figure </w:t>
                            </w:r>
                            <w:fldSimple w:instr=" SEQ Figure \* ARABIC ">
                              <w:r>
                                <w:rPr>
                                  <w:noProof/>
                                </w:rPr>
                                <w:t>29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1F8B9" id="_x0000_s1045" type="#_x0000_t202" style="position:absolute;margin-left:318.1pt;margin-top:110.55pt;width:144.35pt;height:.05pt;z-index:251706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XxGwIAAEAEAAAOAAAAZHJzL2Uyb0RvYy54bWysU01v2zAMvQ/YfxB0X5yPtSu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" stroked="f">
                <v:textbox style="mso-fit-shape-to-text:t" inset="0,0,0,0">
                  <w:txbxContent>
                    <w:p w14:paraId="3AE61DB1" w14:textId="7A381D7C" w:rsidR="00BC1875" w:rsidRPr="00662F53" w:rsidRDefault="00BC1875" w:rsidP="00BC1875">
                      <w:pPr>
                        <w:pStyle w:val="Caption"/>
                        <w:rPr>
                          <w:noProof/>
                        </w:rPr>
                      </w:pPr>
                      <w:r>
                        <w:t xml:space="preserve">Figure </w:t>
                      </w:r>
                      <w:fldSimple w:instr=" SEQ Figure \* ARABIC ">
                        <w:r>
                          <w:rPr>
                            <w:noProof/>
                          </w:rPr>
                          <w:t>29</w:t>
                        </w:r>
                      </w:fldSimple>
                    </w:p>
                  </w:txbxContent>
                </v:textbox>
                <w10:wrap type="square"/>
              </v:shape>
            </w:pict>
          </mc:Fallback>
        </mc:AlternateContent>
      </w:r>
      <w:r w:rsidR="00297150">
        <w:rPr>
          <w:noProof/>
        </w:rPr>
        <w:drawing>
          <wp:anchor distT="114300" distB="114300" distL="114300" distR="114300" simplePos="0" relativeHeight="251492864" behindDoc="0" locked="0" layoutInCell="1" hidden="0" allowOverlap="1" wp14:anchorId="303DDB21" wp14:editId="61B1D5F0">
            <wp:simplePos x="0" y="0"/>
            <wp:positionH relativeFrom="column">
              <wp:posOffset>4039870</wp:posOffset>
            </wp:positionH>
            <wp:positionV relativeFrom="paragraph">
              <wp:posOffset>3810</wp:posOffset>
            </wp:positionV>
            <wp:extent cx="1833245" cy="1343025"/>
            <wp:effectExtent l="0" t="0" r="0" b="0"/>
            <wp:wrapSquare wrapText="bothSides" distT="114300" distB="114300" distL="114300" distR="114300"/>
            <wp:docPr id="15" name="Picture 15"/>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1833245" cy="1343025"/>
                    </a:xfrm>
                    <a:prstGeom prst="rect">
                      <a:avLst/>
                    </a:prstGeom>
                    <a:ln/>
                  </pic:spPr>
                </pic:pic>
              </a:graphicData>
            </a:graphic>
          </wp:anchor>
        </w:drawing>
      </w:r>
      <w:r w:rsidR="00297150">
        <w:rPr>
          <w:rFonts w:ascii="Times New Roman" w:eastAsia="Times New Roman" w:hAnsi="Times New Roman" w:cs="Times New Roman"/>
        </w:rPr>
        <w:t>Next, we</w:t>
      </w:r>
      <w:r w:rsidR="00235EA7">
        <w:rPr>
          <w:rFonts w:ascii="Times New Roman" w:eastAsia="Times New Roman" w:hAnsi="Times New Roman" w:cs="Times New Roman"/>
        </w:rPr>
        <w:t xml:space="preserve"> need to trace the peaks. This can be achieved by a capacitor and resistor circuit shown on </w:t>
      </w:r>
      <w:r>
        <w:rPr>
          <w:rFonts w:ascii="Times New Roman" w:eastAsia="Times New Roman" w:hAnsi="Times New Roman" w:cs="Times New Roman"/>
        </w:rPr>
        <w:t>Figure 29.</w:t>
      </w:r>
    </w:p>
    <w:p w14:paraId="000001C1" w14:textId="77777777" w:rsidR="003E6828" w:rsidRDefault="003E6828">
      <w:pPr>
        <w:rPr>
          <w:rFonts w:ascii="Times New Roman" w:eastAsia="Times New Roman" w:hAnsi="Times New Roman" w:cs="Times New Roman"/>
        </w:rPr>
      </w:pPr>
    </w:p>
    <w:p w14:paraId="000001C2" w14:textId="495FF68D"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 main feature of this circuit we consider is the time </w:t>
      </w:r>
      <w:r>
        <w:rPr>
          <w:rFonts w:ascii="Times New Roman" w:eastAsia="Times New Roman" w:hAnsi="Times New Roman" w:cs="Times New Roman"/>
        </w:rPr>
        <w:t>constant,</w:t>
      </w:r>
      <w:r w:rsidR="00886551">
        <w:rPr>
          <w:rFonts w:ascii="Times New Roman" w:eastAsia="Times New Roman" w:hAnsi="Times New Roman" w:cs="Times New Roman"/>
        </w:rPr>
        <w:t xml:space="preserve"> </w:t>
      </w:r>
      <w:r>
        <w:rPr>
          <w:rFonts w:ascii="Cambria Math" w:eastAsia="Times New Roman" w:hAnsi="Cambria Math" w:cs="Cambria Math"/>
        </w:rPr>
        <w:t>𝝉</w:t>
      </w:r>
      <w:r>
        <w:rPr>
          <w:rFonts w:ascii="Times New Roman" w:eastAsia="Times New Roman" w:hAnsi="Times New Roman" w:cs="Times New Roman"/>
        </w:rPr>
        <w:t xml:space="preserve">. </w:t>
      </w:r>
      <m:oMath>
        <m:r>
          <w:rPr>
            <w:rFonts w:ascii="Times New Roman" w:eastAsia="Times New Roman" w:hAnsi="Times New Roman" w:cs="Times New Roman"/>
          </w:rPr>
          <m:t>τ = RC</m:t>
        </m:r>
      </m:oMath>
      <w:r>
        <w:rPr>
          <w:rFonts w:ascii="Times New Roman" w:eastAsia="Times New Roman" w:hAnsi="Times New Roman" w:cs="Times New Roman"/>
        </w:rPr>
        <w:t>. We first need to choose our time constant before we can choose our resistor and capacitor. An article (</w:t>
      </w:r>
      <w:r w:rsidR="00886551">
        <w:rPr>
          <w:rFonts w:ascii="Times New Roman" w:eastAsia="Times New Roman" w:hAnsi="Times New Roman" w:cs="Times New Roman"/>
        </w:rPr>
        <w:t>Rutgers</w:t>
      </w:r>
      <w:r>
        <w:rPr>
          <w:rFonts w:ascii="Times New Roman" w:eastAsia="Times New Roman" w:hAnsi="Times New Roman" w:cs="Times New Roman"/>
        </w:rPr>
        <w:t xml:space="preserve"> university) suggests than </w:t>
      </w:r>
      <m:oMath>
        <m:sSub>
          <m:sSubPr>
            <m:ctrlPr>
              <w:rPr>
                <w:rFonts w:ascii="Times New Roman" w:eastAsia="Times New Roman" w:hAnsi="Times New Roman" w:cs="Times New Roman"/>
              </w:rPr>
            </m:ctrlPr>
          </m:sSubPr>
          <m:e>
            <m:r>
              <w:rPr>
                <w:rFonts w:ascii="Times New Roman" w:eastAsia="Times New Roman" w:hAnsi="Times New Roman" w:cs="Times New Roman"/>
              </w:rPr>
              <m:t>T</m:t>
            </m:r>
          </m:e>
          <m:sub>
            <m:r>
              <w:rPr>
                <w:rFonts w:ascii="Times New Roman" w:eastAsia="Times New Roman" w:hAnsi="Times New Roman" w:cs="Times New Roman"/>
              </w:rPr>
              <m:t>c</m:t>
            </m:r>
          </m:sub>
        </m:sSub>
        <m:r>
          <w:rPr>
            <w:rFonts w:ascii="Times New Roman" w:eastAsia="Times New Roman" w:hAnsi="Times New Roman" w:cs="Times New Roman"/>
          </w:rPr>
          <m:t>&lt;τ &lt;</m:t>
        </m:r>
        <m:sSub>
          <m:sSubPr>
            <m:ctrlPr>
              <w:rPr>
                <w:rFonts w:ascii="Times New Roman" w:eastAsia="Times New Roman" w:hAnsi="Times New Roman" w:cs="Times New Roman"/>
              </w:rPr>
            </m:ctrlPr>
          </m:sSubPr>
          <m:e>
            <m:r>
              <w:rPr>
                <w:rFonts w:ascii="Times New Roman" w:eastAsia="Times New Roman" w:hAnsi="Times New Roman" w:cs="Times New Roman"/>
              </w:rPr>
              <m:t>T</m:t>
            </m:r>
          </m:e>
          <m:sub>
            <m:r>
              <w:rPr>
                <w:rFonts w:ascii="Times New Roman" w:eastAsia="Times New Roman" w:hAnsi="Times New Roman" w:cs="Times New Roman"/>
              </w:rPr>
              <m:t>m</m:t>
            </m:r>
          </m:sub>
        </m:sSub>
        <m:r>
          <w:rPr>
            <w:rFonts w:ascii="Times New Roman" w:eastAsia="Times New Roman" w:hAnsi="Times New Roman" w:cs="Times New Roman"/>
          </w:rPr>
          <m:t xml:space="preserve"> </m:t>
        </m:r>
      </m:oMath>
    </w:p>
    <w:p w14:paraId="000001C3" w14:textId="30B73881" w:rsidR="003E6828" w:rsidRDefault="003E6828">
      <w:pPr>
        <w:rPr>
          <w:rFonts w:ascii="Times New Roman" w:eastAsia="Times New Roman" w:hAnsi="Times New Roman" w:cs="Times New Roman"/>
        </w:rPr>
      </w:pPr>
    </w:p>
    <w:p w14:paraId="000001C4" w14:textId="057343B6" w:rsidR="003E6828" w:rsidRDefault="00BC1875">
      <w:pPr>
        <w:rPr>
          <w:rFonts w:ascii="Times New Roman" w:eastAsia="Times New Roman" w:hAnsi="Times New Roman" w:cs="Times New Roman"/>
        </w:rPr>
      </w:pPr>
      <w:r>
        <w:rPr>
          <w:noProof/>
        </w:rPr>
        <mc:AlternateContent>
          <mc:Choice Requires="wps">
            <w:drawing>
              <wp:anchor distT="0" distB="0" distL="114300" distR="114300" simplePos="0" relativeHeight="251928064" behindDoc="0" locked="0" layoutInCell="1" allowOverlap="1" wp14:anchorId="771370C1" wp14:editId="42AB4AE3">
                <wp:simplePos x="0" y="0"/>
                <wp:positionH relativeFrom="column">
                  <wp:posOffset>4137660</wp:posOffset>
                </wp:positionH>
                <wp:positionV relativeFrom="paragraph">
                  <wp:posOffset>1576070</wp:posOffset>
                </wp:positionV>
                <wp:extent cx="1834515" cy="635"/>
                <wp:effectExtent l="0" t="0" r="0" b="0"/>
                <wp:wrapSquare wrapText="bothSides"/>
                <wp:docPr id="1192384501" name="Text Box 1"/>
                <wp:cNvGraphicFramePr/>
                <a:graphic xmlns:a="http://schemas.openxmlformats.org/drawingml/2006/main">
                  <a:graphicData uri="http://schemas.microsoft.com/office/word/2010/wordprocessingShape">
                    <wps:wsp>
                      <wps:cNvSpPr txBox="1"/>
                      <wps:spPr>
                        <a:xfrm>
                          <a:off x="0" y="0"/>
                          <a:ext cx="1834515" cy="635"/>
                        </a:xfrm>
                        <a:prstGeom prst="rect">
                          <a:avLst/>
                        </a:prstGeom>
                        <a:solidFill>
                          <a:prstClr val="white"/>
                        </a:solidFill>
                        <a:ln>
                          <a:noFill/>
                        </a:ln>
                      </wps:spPr>
                      <wps:txbx>
                        <w:txbxContent>
                          <w:p w14:paraId="277A3386" w14:textId="5329CB44" w:rsidR="00BC1875" w:rsidRPr="00247A00" w:rsidRDefault="00BC1875" w:rsidP="00BC1875">
                            <w:pPr>
                              <w:pStyle w:val="Caption"/>
                              <w:rPr>
                                <w:noProof/>
                              </w:rPr>
                            </w:pPr>
                            <w:r>
                              <w:t xml:space="preserve">Figure </w:t>
                            </w:r>
                            <w:fldSimple w:instr=" SEQ Figure \* ARABIC ">
                              <w:r>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70C1" id="_x0000_s1046" type="#_x0000_t202" style="position:absolute;margin-left:325.8pt;margin-top:124.1pt;width:144.45pt;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" stroked="f">
                <v:textbox style="mso-fit-shape-to-text:t" inset="0,0,0,0">
                  <w:txbxContent>
                    <w:p w14:paraId="277A3386" w14:textId="5329CB44" w:rsidR="00BC1875" w:rsidRPr="00247A00" w:rsidRDefault="00BC1875" w:rsidP="00BC1875">
                      <w:pPr>
                        <w:pStyle w:val="Caption"/>
                        <w:rPr>
                          <w:noProof/>
                        </w:rPr>
                      </w:pPr>
                      <w:r>
                        <w:t xml:space="preserve">Figure </w:t>
                      </w:r>
                      <w:fldSimple w:instr=" SEQ Figure \* ARABIC ">
                        <w:r>
                          <w:rPr>
                            <w:noProof/>
                          </w:rPr>
                          <w:t>30</w:t>
                        </w:r>
                      </w:fldSimple>
                    </w:p>
                  </w:txbxContent>
                </v:textbox>
                <w10:wrap type="square"/>
              </v:shape>
            </w:pict>
          </mc:Fallback>
        </mc:AlternateContent>
      </w:r>
      <w:r>
        <w:rPr>
          <w:noProof/>
        </w:rPr>
        <w:drawing>
          <wp:anchor distT="114300" distB="114300" distL="114300" distR="114300" simplePos="0" relativeHeight="251507200" behindDoc="0" locked="0" layoutInCell="1" hidden="0" allowOverlap="1" wp14:anchorId="13248E85" wp14:editId="7E693745">
            <wp:simplePos x="0" y="0"/>
            <wp:positionH relativeFrom="column">
              <wp:posOffset>4137757</wp:posOffset>
            </wp:positionH>
            <wp:positionV relativeFrom="paragraph">
              <wp:posOffset>159803</wp:posOffset>
            </wp:positionV>
            <wp:extent cx="1834515" cy="1359535"/>
            <wp:effectExtent l="0" t="0" r="0" b="0"/>
            <wp:wrapSquare wrapText="bothSides" distT="114300" distB="114300" distL="114300" distR="114300"/>
            <wp:docPr id="50" name="Picture 50"/>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0"/>
                    <a:srcRect l="10631" t="23661" r="7308" b="30136"/>
                    <a:stretch>
                      <a:fillRect/>
                    </a:stretch>
                  </pic:blipFill>
                  <pic:spPr>
                    <a:xfrm>
                      <a:off x="0" y="0"/>
                      <a:ext cx="1834515" cy="1359535"/>
                    </a:xfrm>
                    <a:prstGeom prst="rect">
                      <a:avLst/>
                    </a:prstGeom>
                    <a:ln/>
                  </pic:spPr>
                </pic:pic>
              </a:graphicData>
            </a:graphic>
            <wp14:sizeRelH relativeFrom="margin">
              <wp14:pctWidth>0</wp14:pctWidth>
            </wp14:sizeRelH>
            <wp14:sizeRelV relativeFrom="margin">
              <wp14:pctHeight>0</wp14:pctHeight>
            </wp14:sizeRelV>
          </wp:anchor>
        </w:drawing>
      </w:r>
      <w:r w:rsidR="00235EA7">
        <w:rPr>
          <w:rFonts w:ascii="Times New Roman" w:eastAsia="Times New Roman" w:hAnsi="Times New Roman" w:cs="Times New Roman"/>
        </w:rPr>
        <w:t>With a carrier frequency of 61kHz and a modulating frequency of 600Hz,</w:t>
      </w:r>
      <m:oMath>
        <m:sSub>
          <m:sSubPr>
            <m:ctrlPr>
              <w:rPr>
                <w:rFonts w:ascii="Times New Roman" w:eastAsia="Times New Roman" w:hAnsi="Times New Roman" w:cs="Times New Roman"/>
              </w:rPr>
            </m:ctrlPr>
          </m:sSubPr>
          <m:e>
            <m:r>
              <w:rPr>
                <w:rFonts w:ascii="Times New Roman" w:eastAsia="Times New Roman" w:hAnsi="Times New Roman" w:cs="Times New Roman"/>
              </w:rPr>
              <m:t>T</m:t>
            </m:r>
          </m:e>
          <m:sub>
            <m:r>
              <w:rPr>
                <w:rFonts w:ascii="Times New Roman" w:eastAsia="Times New Roman" w:hAnsi="Times New Roman" w:cs="Times New Roman"/>
              </w:rPr>
              <m:t>c</m:t>
            </m:r>
          </m:sub>
        </m:sSub>
        <m:r>
          <w:rPr>
            <w:rFonts w:ascii="Times New Roman" w:eastAsia="Times New Roman" w:hAnsi="Times New Roman" w:cs="Times New Roman"/>
          </w:rPr>
          <m:t>and</m:t>
        </m:r>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T</m:t>
            </m:r>
          </m:e>
          <m:sub>
            <m:r>
              <w:rPr>
                <w:rFonts w:ascii="Times New Roman" w:eastAsia="Times New Roman" w:hAnsi="Times New Roman" w:cs="Times New Roman"/>
              </w:rPr>
              <m:t>m</m:t>
            </m:r>
          </m:sub>
        </m:sSub>
      </m:oMath>
      <w:r w:rsidR="00235EA7">
        <w:rPr>
          <w:rFonts w:ascii="Times New Roman" w:eastAsia="Times New Roman" w:hAnsi="Times New Roman" w:cs="Times New Roman"/>
        </w:rPr>
        <w:t xml:space="preserve"> is </w:t>
      </w:r>
      <m:oMath>
        <m:r>
          <w:rPr>
            <w:rFonts w:ascii="Times New Roman" w:eastAsia="Times New Roman" w:hAnsi="Times New Roman" w:cs="Times New Roman"/>
          </w:rPr>
          <m:t>16</m:t>
        </m:r>
        <m:r>
          <w:rPr>
            <w:rFonts w:ascii="Times New Roman" w:eastAsia="Times New Roman" w:hAnsi="Times New Roman" w:cs="Times New Roman"/>
          </w:rPr>
          <m:t>.4</m:t>
        </m:r>
        <m:r>
          <w:rPr>
            <w:rFonts w:ascii="Times New Roman" w:eastAsia="Times New Roman" w:hAnsi="Times New Roman" w:cs="Times New Roman"/>
          </w:rPr>
          <m:t>μs</m:t>
        </m:r>
        <m:r>
          <w:rPr>
            <w:rFonts w:ascii="Times New Roman" w:eastAsia="Times New Roman" w:hAnsi="Times New Roman" w:cs="Times New Roman"/>
          </w:rPr>
          <m:t xml:space="preserve"> </m:t>
        </m:r>
        <m:r>
          <w:rPr>
            <w:rFonts w:ascii="Times New Roman" w:eastAsia="Times New Roman" w:hAnsi="Times New Roman" w:cs="Times New Roman"/>
          </w:rPr>
          <m:t>and</m:t>
        </m:r>
        <m:r>
          <w:rPr>
            <w:rFonts w:ascii="Times New Roman" w:eastAsia="Times New Roman" w:hAnsi="Times New Roman" w:cs="Times New Roman"/>
          </w:rPr>
          <m:t xml:space="preserve"> 1.67</m:t>
        </m:r>
        <m:r>
          <w:rPr>
            <w:rFonts w:ascii="Times New Roman" w:eastAsia="Times New Roman" w:hAnsi="Times New Roman" w:cs="Times New Roman"/>
          </w:rPr>
          <m:t>ms</m:t>
        </m:r>
        <m:r>
          <w:rPr>
            <w:rFonts w:ascii="Times New Roman" w:eastAsia="Times New Roman" w:hAnsi="Times New Roman" w:cs="Times New Roman"/>
          </w:rPr>
          <m:t xml:space="preserve"> </m:t>
        </m:r>
      </m:oMath>
      <w:r w:rsidR="00235EA7">
        <w:rPr>
          <w:rFonts w:ascii="Times New Roman" w:eastAsia="Times New Roman" w:hAnsi="Times New Roman" w:cs="Times New Roman"/>
        </w:rPr>
        <w:t>respectively,</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accurate to three significant figures. I chose a</w:t>
      </w:r>
      <w:r w:rsidR="00235EA7">
        <w:rPr>
          <w:rFonts w:ascii="Times New Roman" w:eastAsia="Times New Roman" w:hAnsi="Times New Roman" w:cs="Times New Roman"/>
        </w:rPr>
        <w:t xml:space="preserve"> 900Ω resistor and a 22nF capacitor,</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 xml:space="preserve">giving me a time constant of </w:t>
      </w:r>
      <m:oMath>
        <m:r>
          <w:rPr>
            <w:rFonts w:ascii="Times New Roman" w:eastAsia="Times New Roman" w:hAnsi="Times New Roman" w:cs="Times New Roman"/>
          </w:rPr>
          <m:t>19.8</m:t>
        </m:r>
        <m:r>
          <w:rPr>
            <w:rFonts w:ascii="Times New Roman" w:eastAsia="Times New Roman" w:hAnsi="Times New Roman" w:cs="Times New Roman"/>
          </w:rPr>
          <m:t>μs</m:t>
        </m:r>
      </m:oMath>
      <w:r w:rsidR="00235EA7">
        <w:rPr>
          <w:rFonts w:ascii="Times New Roman" w:eastAsia="Times New Roman" w:hAnsi="Times New Roman" w:cs="Times New Roman"/>
        </w:rPr>
        <w:t>. When testing the circuit,</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it clearly created a ripple at the peak of the input signal of the ali</w:t>
      </w:r>
      <w:r w:rsidR="00235EA7">
        <w:rPr>
          <w:rFonts w:ascii="Times New Roman" w:eastAsia="Times New Roman" w:hAnsi="Times New Roman" w:cs="Times New Roman"/>
        </w:rPr>
        <w:t>en,</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and discharged when the pulse was at its minimum,</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which is 0V</w:t>
      </w:r>
      <w:r>
        <w:rPr>
          <w:rFonts w:ascii="Times New Roman" w:eastAsia="Times New Roman" w:hAnsi="Times New Roman" w:cs="Times New Roman"/>
        </w:rPr>
        <w:t>,as shown in Figure 30</w:t>
      </w:r>
      <w:r w:rsidR="00235EA7">
        <w:rPr>
          <w:rFonts w:ascii="Times New Roman" w:eastAsia="Times New Roman" w:hAnsi="Times New Roman" w:cs="Times New Roman"/>
        </w:rPr>
        <w:t>. Next,</w:t>
      </w:r>
      <w:r w:rsidR="00886551">
        <w:rPr>
          <w:rFonts w:ascii="Times New Roman" w:eastAsia="Times New Roman" w:hAnsi="Times New Roman" w:cs="Times New Roman"/>
        </w:rPr>
        <w:t xml:space="preserve"> </w:t>
      </w:r>
      <w:r w:rsidR="00235EA7">
        <w:rPr>
          <w:rFonts w:ascii="Times New Roman" w:eastAsia="Times New Roman" w:hAnsi="Times New Roman" w:cs="Times New Roman"/>
        </w:rPr>
        <w:t xml:space="preserve">we need to smooth out the signal by passing it through a low pass filter. </w:t>
      </w:r>
    </w:p>
    <w:p w14:paraId="3966D026" w14:textId="2672762F" w:rsidR="00BC1875" w:rsidRDefault="00BC1875">
      <w:pPr>
        <w:rPr>
          <w:noProof/>
        </w:rPr>
      </w:pPr>
      <w:r>
        <w:rPr>
          <w:noProof/>
        </w:rPr>
        <mc:AlternateContent>
          <mc:Choice Requires="wps">
            <w:drawing>
              <wp:anchor distT="0" distB="0" distL="114300" distR="114300" simplePos="0" relativeHeight="251710509" behindDoc="0" locked="0" layoutInCell="1" allowOverlap="1" wp14:anchorId="102CA4CC" wp14:editId="30F96367">
                <wp:simplePos x="0" y="0"/>
                <wp:positionH relativeFrom="column">
                  <wp:posOffset>-5715</wp:posOffset>
                </wp:positionH>
                <wp:positionV relativeFrom="paragraph">
                  <wp:posOffset>1532255</wp:posOffset>
                </wp:positionV>
                <wp:extent cx="914400" cy="635"/>
                <wp:effectExtent l="0" t="0" r="0" b="0"/>
                <wp:wrapSquare wrapText="bothSides"/>
                <wp:docPr id="509925206"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28DD6B3" w14:textId="6D7C57B8" w:rsidR="00BC1875" w:rsidRPr="003541F1" w:rsidRDefault="00BC1875" w:rsidP="00BC1875">
                            <w:pPr>
                              <w:pStyle w:val="Caption"/>
                              <w:rPr>
                                <w:rFonts w:ascii="Times New Roman" w:eastAsia="Times New Roman" w:hAnsi="Times New Roman" w:cs="Times New Roman"/>
                                <w:noProof/>
                              </w:rPr>
                            </w:pPr>
                            <w:r>
                              <w:t xml:space="preserve">Figure </w:t>
                            </w:r>
                            <w:fldSimple w:instr=" SEQ Figure \* ARABIC ">
                              <w:r>
                                <w:rPr>
                                  <w:noProof/>
                                </w:rPr>
                                <w:t>31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CA4CC" id="_x0000_s1047" type="#_x0000_t202" style="position:absolute;margin-left:-.45pt;margin-top:120.65pt;width:1in;height:.05pt;z-index:251710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pR/GgIAAD8EAAAOAAAAZHJzL2Uyb0RvYy54bWysU8Fu2zAMvQ/YPwi6L06yLt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" stroked="f">
                <v:textbox style="mso-fit-shape-to-text:t" inset="0,0,0,0">
                  <w:txbxContent>
                    <w:p w14:paraId="528DD6B3" w14:textId="6D7C57B8" w:rsidR="00BC1875" w:rsidRPr="003541F1" w:rsidRDefault="00BC1875" w:rsidP="00BC1875">
                      <w:pPr>
                        <w:pStyle w:val="Caption"/>
                        <w:rPr>
                          <w:rFonts w:ascii="Times New Roman" w:eastAsia="Times New Roman" w:hAnsi="Times New Roman" w:cs="Times New Roman"/>
                          <w:noProof/>
                        </w:rPr>
                      </w:pPr>
                      <w:r>
                        <w:t xml:space="preserve">Figure </w:t>
                      </w:r>
                      <w:fldSimple w:instr=" SEQ Figure \* ARABIC ">
                        <w:r>
                          <w:rPr>
                            <w:noProof/>
                          </w:rPr>
                          <w:t>31</w:t>
                        </w:r>
                      </w:fldSimple>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581952" behindDoc="0" locked="0" layoutInCell="1" allowOverlap="1" wp14:anchorId="16553A1B" wp14:editId="2DA93147">
            <wp:simplePos x="0" y="0"/>
            <wp:positionH relativeFrom="column">
              <wp:posOffset>-6213</wp:posOffset>
            </wp:positionH>
            <wp:positionV relativeFrom="paragraph">
              <wp:posOffset>191827</wp:posOffset>
            </wp:positionV>
            <wp:extent cx="762635" cy="1283335"/>
            <wp:effectExtent l="0" t="0" r="0" b="0"/>
            <wp:wrapSquare wrapText="bothSides"/>
            <wp:docPr id="18" name="Picture 15"/>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1"/>
                    <a:srcRect/>
                    <a:stretch>
                      <a:fillRect/>
                    </a:stretch>
                  </pic:blipFill>
                  <pic:spPr>
                    <a:xfrm>
                      <a:off x="0" y="0"/>
                      <a:ext cx="762635" cy="1283335"/>
                    </a:xfrm>
                    <a:prstGeom prst="rect">
                      <a:avLst/>
                    </a:prstGeom>
                    <a:ln/>
                  </pic:spPr>
                </pic:pic>
              </a:graphicData>
            </a:graphic>
          </wp:anchor>
        </w:drawing>
      </w:r>
    </w:p>
    <w:p w14:paraId="000001C5" w14:textId="31F93F49"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Since we haven’t gone into detail about the corner frequency of the low pass filter in envelope </w:t>
      </w:r>
      <w:r>
        <w:rPr>
          <w:rFonts w:ascii="Times New Roman" w:eastAsia="Times New Roman" w:hAnsi="Times New Roman" w:cs="Times New Roman"/>
        </w:rPr>
        <w:t>detectors</w:t>
      </w:r>
      <w:r>
        <w:rPr>
          <w:rFonts w:ascii="Times New Roman" w:eastAsia="Times New Roman" w:hAnsi="Times New Roman" w:cs="Times New Roman"/>
        </w:rPr>
        <w:t>,</w:t>
      </w:r>
      <w:r>
        <w:rPr>
          <w:rFonts w:ascii="Times New Roman" w:eastAsia="Times New Roman" w:hAnsi="Times New Roman" w:cs="Times New Roman"/>
        </w:rPr>
        <w:t xml:space="preserve"> I d</w:t>
      </w:r>
      <w:r>
        <w:rPr>
          <w:rFonts w:ascii="Times New Roman" w:eastAsia="Times New Roman" w:hAnsi="Times New Roman" w:cs="Times New Roman"/>
        </w:rPr>
        <w:t>ecided to choose a capacitor and use a potentiometer</w:t>
      </w:r>
      <w:r w:rsidR="00BC1875">
        <w:rPr>
          <w:rFonts w:ascii="Times New Roman" w:eastAsia="Times New Roman" w:hAnsi="Times New Roman" w:cs="Times New Roman"/>
        </w:rPr>
        <w:t>, see Figure 31,</w:t>
      </w:r>
      <w:r>
        <w:rPr>
          <w:rFonts w:ascii="Times New Roman" w:eastAsia="Times New Roman" w:hAnsi="Times New Roman" w:cs="Times New Roman"/>
        </w:rPr>
        <w:t xml:space="preserve"> to vary the corner frequency until the ripples </w:t>
      </w:r>
      <w:r>
        <w:rPr>
          <w:rFonts w:ascii="Times New Roman" w:eastAsia="Times New Roman" w:hAnsi="Times New Roman" w:cs="Times New Roman"/>
        </w:rPr>
        <w:t>decreased</w:t>
      </w:r>
      <w:r w:rsidR="00886551">
        <w:rPr>
          <w:rFonts w:ascii="Times New Roman" w:eastAsia="Times New Roman" w:hAnsi="Times New Roman" w:cs="Times New Roman"/>
        </w:rPr>
        <w:t>.</w:t>
      </w:r>
    </w:p>
    <w:p w14:paraId="4AAC0897" w14:textId="0D89884A" w:rsidR="00A066F0" w:rsidRDefault="00A066F0">
      <w:pPr>
        <w:rPr>
          <w:rFonts w:ascii="Times New Roman" w:eastAsia="Times New Roman" w:hAnsi="Times New Roman" w:cs="Times New Roman"/>
        </w:rPr>
      </w:pPr>
    </w:p>
    <w:p w14:paraId="57A24701" w14:textId="5FCF5B99" w:rsidR="00A066F0" w:rsidRDefault="00A066F0">
      <w:pPr>
        <w:rPr>
          <w:rFonts w:ascii="Times New Roman" w:eastAsia="Times New Roman" w:hAnsi="Times New Roman" w:cs="Times New Roman"/>
        </w:rPr>
      </w:pPr>
    </w:p>
    <w:p w14:paraId="000001C8" w14:textId="3BE1F835" w:rsidR="003E6828" w:rsidRDefault="003E6828">
      <w:pPr>
        <w:rPr>
          <w:rFonts w:ascii="Times New Roman" w:eastAsia="Times New Roman" w:hAnsi="Times New Roman" w:cs="Times New Roman"/>
        </w:rPr>
      </w:pPr>
    </w:p>
    <w:p w14:paraId="000001C9" w14:textId="60424A63" w:rsidR="003E6828" w:rsidRDefault="00BC1875">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712557" behindDoc="0" locked="0" layoutInCell="1" allowOverlap="1" wp14:anchorId="6A2C952C" wp14:editId="5867157B">
                <wp:simplePos x="0" y="0"/>
                <wp:positionH relativeFrom="column">
                  <wp:posOffset>3933825</wp:posOffset>
                </wp:positionH>
                <wp:positionV relativeFrom="paragraph">
                  <wp:posOffset>1583690</wp:posOffset>
                </wp:positionV>
                <wp:extent cx="2181860" cy="635"/>
                <wp:effectExtent l="0" t="0" r="0" b="0"/>
                <wp:wrapSquare wrapText="bothSides"/>
                <wp:docPr id="1270202250" name="Text Box 1"/>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549481BE" w14:textId="6D3D4CB6" w:rsidR="00BC1875" w:rsidRPr="00535507" w:rsidRDefault="00BC1875" w:rsidP="00BC1875">
                            <w:pPr>
                              <w:pStyle w:val="Caption"/>
                              <w:rPr>
                                <w:noProof/>
                              </w:rPr>
                            </w:pPr>
                            <w:r>
                              <w:t xml:space="preserve">Figure </w:t>
                            </w:r>
                            <w:fldSimple w:instr=" SEQ Figure \* ARABIC ">
                              <w:r>
                                <w:rPr>
                                  <w:noProof/>
                                </w:rPr>
                                <w:t>32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952C" id="_x0000_s1048" type="#_x0000_t202" style="position:absolute;margin-left:309.75pt;margin-top:124.7pt;width:171.8pt;height:.05pt;z-index:251712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" stroked="f">
                <v:textbox style="mso-fit-shape-to-text:t" inset="0,0,0,0">
                  <w:txbxContent>
                    <w:p w14:paraId="549481BE" w14:textId="6D3D4CB6" w:rsidR="00BC1875" w:rsidRPr="00535507" w:rsidRDefault="00BC1875" w:rsidP="00BC1875">
                      <w:pPr>
                        <w:pStyle w:val="Caption"/>
                        <w:rPr>
                          <w:noProof/>
                        </w:rPr>
                      </w:pPr>
                      <w:r>
                        <w:t xml:space="preserve">Figure </w:t>
                      </w:r>
                      <w:fldSimple w:instr=" SEQ Figure \* ARABIC ">
                        <w:r>
                          <w:rPr>
                            <w:noProof/>
                          </w:rPr>
                          <w:t>32</w:t>
                        </w:r>
                      </w:fldSimple>
                    </w:p>
                  </w:txbxContent>
                </v:textbox>
                <w10:wrap type="square"/>
              </v:shape>
            </w:pict>
          </mc:Fallback>
        </mc:AlternateContent>
      </w:r>
      <w:r w:rsidR="00A066F0">
        <w:rPr>
          <w:noProof/>
        </w:rPr>
        <w:drawing>
          <wp:anchor distT="114300" distB="114300" distL="114300" distR="114300" simplePos="0" relativeHeight="251597312" behindDoc="0" locked="0" layoutInCell="1" hidden="0" allowOverlap="1" wp14:anchorId="3E2AD20E" wp14:editId="244BC563">
            <wp:simplePos x="0" y="0"/>
            <wp:positionH relativeFrom="column">
              <wp:posOffset>3934275</wp:posOffset>
            </wp:positionH>
            <wp:positionV relativeFrom="paragraph">
              <wp:posOffset>-175718</wp:posOffset>
            </wp:positionV>
            <wp:extent cx="2181860" cy="1526540"/>
            <wp:effectExtent l="0" t="0" r="8890" b="0"/>
            <wp:wrapSquare wrapText="bothSides" distT="114300" distB="114300" distL="114300" distR="114300"/>
            <wp:docPr id="23" name="Picture 23"/>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2181860" cy="1526540"/>
                    </a:xfrm>
                    <a:prstGeom prst="rect">
                      <a:avLst/>
                    </a:prstGeom>
                    <a:ln/>
                  </pic:spPr>
                </pic:pic>
              </a:graphicData>
            </a:graphic>
            <wp14:sizeRelH relativeFrom="margin">
              <wp14:pctWidth>0</wp14:pctWidth>
            </wp14:sizeRelH>
            <wp14:sizeRelV relativeFrom="margin">
              <wp14:pctHeight>0</wp14:pctHeight>
            </wp14:sizeRelV>
          </wp:anchor>
        </w:drawing>
      </w:r>
      <w:r w:rsidR="00235EA7">
        <w:rPr>
          <w:rFonts w:ascii="Times New Roman" w:eastAsia="Times New Roman" w:hAnsi="Times New Roman" w:cs="Times New Roman"/>
        </w:rPr>
        <w:t xml:space="preserve">The resulting capacitance and resistance were 33nF and </w:t>
      </w:r>
      <m:oMath>
        <m:r>
          <w:rPr>
            <w:rFonts w:ascii="Times New Roman" w:eastAsia="Times New Roman" w:hAnsi="Times New Roman" w:cs="Times New Roman"/>
          </w:rPr>
          <m:t>1.5</m:t>
        </m:r>
        <m:r>
          <w:rPr>
            <w:rFonts w:ascii="Times New Roman" w:eastAsia="Times New Roman" w:hAnsi="Times New Roman" w:cs="Times New Roman"/>
          </w:rPr>
          <m:t>kΩ</m:t>
        </m:r>
        <m:r>
          <w:rPr>
            <w:rFonts w:ascii="Times New Roman" w:eastAsia="Times New Roman" w:hAnsi="Times New Roman" w:cs="Times New Roman"/>
          </w:rPr>
          <m:t>.</m:t>
        </m:r>
      </m:oMath>
      <w:r w:rsidR="00F417AE">
        <w:rPr>
          <w:rFonts w:ascii="Times New Roman" w:eastAsia="Times New Roman" w:hAnsi="Times New Roman" w:cs="Times New Roman"/>
        </w:rPr>
        <w:t xml:space="preserve"> </w:t>
      </w:r>
      <w:r w:rsidR="00BB5120">
        <w:rPr>
          <w:rFonts w:ascii="Times New Roman" w:eastAsia="Times New Roman" w:hAnsi="Times New Roman" w:cs="Times New Roman"/>
        </w:rPr>
        <w:t xml:space="preserve">That gives us a corner frequency of </w:t>
      </w:r>
      <w:r w:rsidR="00221A4A">
        <w:rPr>
          <w:rFonts w:ascii="Times New Roman" w:eastAsia="Times New Roman" w:hAnsi="Times New Roman" w:cs="Times New Roman"/>
        </w:rPr>
        <w:t xml:space="preserve">around </w:t>
      </w:r>
      <w:r w:rsidR="009246C7">
        <w:rPr>
          <w:rFonts w:ascii="Times New Roman" w:eastAsia="Times New Roman" w:hAnsi="Times New Roman" w:cs="Times New Roman"/>
        </w:rPr>
        <w:t>3</w:t>
      </w:r>
      <w:r w:rsidR="00B20A65">
        <w:rPr>
          <w:rFonts w:ascii="Times New Roman" w:eastAsia="Times New Roman" w:hAnsi="Times New Roman" w:cs="Times New Roman"/>
        </w:rPr>
        <w:t>125Hz</w:t>
      </w:r>
      <w:r w:rsidR="00221A4A">
        <w:rPr>
          <w:rFonts w:ascii="Times New Roman" w:eastAsia="Times New Roman" w:hAnsi="Times New Roman" w:cs="Times New Roman"/>
        </w:rPr>
        <w:t>.</w:t>
      </w:r>
      <w:r w:rsidR="00A409D7">
        <w:rPr>
          <w:rFonts w:ascii="Times New Roman" w:eastAsia="Times New Roman" w:hAnsi="Times New Roman" w:cs="Times New Roman"/>
        </w:rPr>
        <w:t xml:space="preserve"> We</w:t>
      </w:r>
      <w:r w:rsidR="00361989">
        <w:rPr>
          <w:rFonts w:ascii="Times New Roman" w:eastAsia="Times New Roman" w:hAnsi="Times New Roman" w:cs="Times New Roman"/>
        </w:rPr>
        <w:t xml:space="preserve"> fil</w:t>
      </w:r>
      <w:r w:rsidR="00620A1F">
        <w:rPr>
          <w:rFonts w:ascii="Times New Roman" w:eastAsia="Times New Roman" w:hAnsi="Times New Roman" w:cs="Times New Roman"/>
        </w:rPr>
        <w:t>tered out the carrier signal, whilst maintaining the modulating signal.</w:t>
      </w:r>
      <w:r w:rsidR="00F8563E">
        <w:rPr>
          <w:rFonts w:ascii="Times New Roman" w:eastAsia="Times New Roman" w:hAnsi="Times New Roman" w:cs="Times New Roman"/>
        </w:rPr>
        <w:t xml:space="preserve"> However,</w:t>
      </w:r>
      <w:r w:rsidR="00101BD7">
        <w:rPr>
          <w:rFonts w:ascii="Times New Roman" w:eastAsia="Times New Roman" w:hAnsi="Times New Roman" w:cs="Times New Roman"/>
        </w:rPr>
        <w:t xml:space="preserve"> there’s</w:t>
      </w:r>
      <w:r w:rsidR="00F8563E">
        <w:rPr>
          <w:rFonts w:ascii="Times New Roman" w:eastAsia="Times New Roman" w:hAnsi="Times New Roman" w:cs="Times New Roman"/>
        </w:rPr>
        <w:t xml:space="preserve"> one more </w:t>
      </w:r>
      <w:r w:rsidR="00101BD7">
        <w:rPr>
          <w:rFonts w:ascii="Times New Roman" w:eastAsia="Times New Roman" w:hAnsi="Times New Roman" w:cs="Times New Roman"/>
        </w:rPr>
        <w:t>stage to this</w:t>
      </w:r>
      <w:r w:rsidR="00124972">
        <w:rPr>
          <w:rFonts w:ascii="Times New Roman" w:eastAsia="Times New Roman" w:hAnsi="Times New Roman" w:cs="Times New Roman"/>
        </w:rPr>
        <w:t xml:space="preserve">. The signal isn’t completely flat at the peak. It </w:t>
      </w:r>
      <w:r w:rsidR="00B206E4">
        <w:rPr>
          <w:rFonts w:ascii="Times New Roman" w:eastAsia="Times New Roman" w:hAnsi="Times New Roman" w:cs="Times New Roman"/>
        </w:rPr>
        <w:t xml:space="preserve">oscillates a bit </w:t>
      </w:r>
      <w:r w:rsidR="00425B38">
        <w:rPr>
          <w:rFonts w:ascii="Times New Roman" w:eastAsia="Times New Roman" w:hAnsi="Times New Roman" w:cs="Times New Roman"/>
        </w:rPr>
        <w:t>around 1.94V.</w:t>
      </w:r>
    </w:p>
    <w:p w14:paraId="2182D54C" w14:textId="499B5903" w:rsidR="00425B38" w:rsidRDefault="00425B38">
      <w:pPr>
        <w:rPr>
          <w:rFonts w:ascii="Times New Roman" w:eastAsia="Times New Roman" w:hAnsi="Times New Roman" w:cs="Times New Roman"/>
        </w:rPr>
      </w:pPr>
      <w:r>
        <w:rPr>
          <w:rFonts w:ascii="Times New Roman" w:eastAsia="Times New Roman" w:hAnsi="Times New Roman" w:cs="Times New Roman"/>
        </w:rPr>
        <w:t xml:space="preserve">To solve </w:t>
      </w:r>
      <w:r w:rsidR="00101555">
        <w:rPr>
          <w:rFonts w:ascii="Times New Roman" w:eastAsia="Times New Roman" w:hAnsi="Times New Roman" w:cs="Times New Roman"/>
        </w:rPr>
        <w:t>this, we</w:t>
      </w:r>
      <w:r>
        <w:rPr>
          <w:rFonts w:ascii="Times New Roman" w:eastAsia="Times New Roman" w:hAnsi="Times New Roman" w:cs="Times New Roman"/>
        </w:rPr>
        <w:t xml:space="preserve"> use a comparator.</w:t>
      </w:r>
    </w:p>
    <w:p w14:paraId="000001CA" w14:textId="77777777" w:rsidR="003E6828" w:rsidRDefault="003E6828">
      <w:pPr>
        <w:rPr>
          <w:rFonts w:ascii="Times New Roman" w:eastAsia="Times New Roman" w:hAnsi="Times New Roman" w:cs="Times New Roman"/>
        </w:rPr>
      </w:pPr>
    </w:p>
    <w:p w14:paraId="000001CB" w14:textId="77777777" w:rsidR="003E6828" w:rsidRDefault="003E6828">
      <w:pPr>
        <w:rPr>
          <w:rFonts w:ascii="Times New Roman" w:eastAsia="Times New Roman" w:hAnsi="Times New Roman" w:cs="Times New Roman"/>
        </w:rPr>
      </w:pPr>
    </w:p>
    <w:p w14:paraId="000001CC" w14:textId="685BFF80" w:rsidR="003E6828" w:rsidRDefault="00BC1875">
      <w:pPr>
        <w:rPr>
          <w:rFonts w:ascii="Times New Roman" w:eastAsia="Times New Roman" w:hAnsi="Times New Roman" w:cs="Times New Roman"/>
        </w:rPr>
      </w:pPr>
      <w:r>
        <w:rPr>
          <w:noProof/>
        </w:rPr>
        <mc:AlternateContent>
          <mc:Choice Requires="wps">
            <w:drawing>
              <wp:anchor distT="0" distB="0" distL="114300" distR="114300" simplePos="0" relativeHeight="251714605" behindDoc="0" locked="0" layoutInCell="1" allowOverlap="1" wp14:anchorId="2C65B65B" wp14:editId="5400DCF7">
                <wp:simplePos x="0" y="0"/>
                <wp:positionH relativeFrom="column">
                  <wp:posOffset>3960495</wp:posOffset>
                </wp:positionH>
                <wp:positionV relativeFrom="paragraph">
                  <wp:posOffset>1939925</wp:posOffset>
                </wp:positionV>
                <wp:extent cx="2486025" cy="635"/>
                <wp:effectExtent l="0" t="0" r="0" b="0"/>
                <wp:wrapSquare wrapText="bothSides"/>
                <wp:docPr id="1175213184" name="Text Box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5EBBDEB7" w14:textId="488DCD02" w:rsidR="00BC1875" w:rsidRPr="009F16B8" w:rsidRDefault="00BC1875" w:rsidP="00BC1875">
                            <w:pPr>
                              <w:pStyle w:val="Caption"/>
                              <w:rPr>
                                <w:rFonts w:ascii="Times New Roman" w:eastAsia="Times New Roman" w:hAnsi="Times New Roman" w:cs="Times New Roman"/>
                              </w:rPr>
                            </w:pPr>
                            <w:r>
                              <w:t xml:space="preserve">Figure </w:t>
                            </w:r>
                            <w:fldSimple w:instr=" SEQ Figure \* ARABIC ">
                              <w:r>
                                <w:rPr>
                                  <w:noProof/>
                                </w:rPr>
                                <w:t>33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5B65B" id="_x0000_s1049" type="#_x0000_t202" style="position:absolute;margin-left:311.85pt;margin-top:152.75pt;width:195.75pt;height:.05pt;z-index:251714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88TGwIAAEA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" stroked="f">
                <v:textbox style="mso-fit-shape-to-text:t" inset="0,0,0,0">
                  <w:txbxContent>
                    <w:p w14:paraId="5EBBDEB7" w14:textId="488DCD02" w:rsidR="00BC1875" w:rsidRPr="009F16B8" w:rsidRDefault="00BC1875" w:rsidP="00BC1875">
                      <w:pPr>
                        <w:pStyle w:val="Caption"/>
                        <w:rPr>
                          <w:rFonts w:ascii="Times New Roman" w:eastAsia="Times New Roman" w:hAnsi="Times New Roman" w:cs="Times New Roman"/>
                        </w:rPr>
                      </w:pPr>
                      <w:r>
                        <w:t xml:space="preserve">Figure </w:t>
                      </w:r>
                      <w:fldSimple w:instr=" SEQ Figure \* ARABIC ">
                        <w:r>
                          <w:rPr>
                            <w:noProof/>
                          </w:rPr>
                          <w:t>33</w:t>
                        </w:r>
                      </w:fldSimple>
                    </w:p>
                  </w:txbxContent>
                </v:textbox>
                <w10:wrap type="square"/>
              </v:shape>
            </w:pict>
          </mc:Fallback>
        </mc:AlternateContent>
      </w:r>
      <w:r w:rsidR="00101555" w:rsidRPr="00101555">
        <w:rPr>
          <w:rFonts w:ascii="Times New Roman" w:eastAsia="Times New Roman" w:hAnsi="Times New Roman" w:cs="Times New Roman"/>
        </w:rPr>
        <w:drawing>
          <wp:anchor distT="0" distB="0" distL="114300" distR="114300" simplePos="0" relativeHeight="251659776" behindDoc="0" locked="0" layoutInCell="1" allowOverlap="1" wp14:anchorId="205DD89E" wp14:editId="48CA85CD">
            <wp:simplePos x="0" y="0"/>
            <wp:positionH relativeFrom="margin">
              <wp:posOffset>3961001</wp:posOffset>
            </wp:positionH>
            <wp:positionV relativeFrom="paragraph">
              <wp:posOffset>403546</wp:posOffset>
            </wp:positionV>
            <wp:extent cx="2486025" cy="1479550"/>
            <wp:effectExtent l="0" t="0" r="9525" b="6350"/>
            <wp:wrapSquare wrapText="bothSides"/>
            <wp:docPr id="831900107" name="Picture 831900107" descr="A picture containing text, fon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0107" name="Picture 1" descr="A picture containing text, font, diagram, l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86025" cy="1479550"/>
                    </a:xfrm>
                    <a:prstGeom prst="rect">
                      <a:avLst/>
                    </a:prstGeom>
                  </pic:spPr>
                </pic:pic>
              </a:graphicData>
            </a:graphic>
            <wp14:sizeRelH relativeFrom="margin">
              <wp14:pctWidth>0</wp14:pctWidth>
            </wp14:sizeRelH>
            <wp14:sizeRelV relativeFrom="margin">
              <wp14:pctHeight>0</wp14:pctHeight>
            </wp14:sizeRelV>
          </wp:anchor>
        </w:drawing>
      </w:r>
      <w:r w:rsidR="00455989">
        <w:rPr>
          <w:rFonts w:ascii="Times New Roman" w:eastAsia="Times New Roman" w:hAnsi="Times New Roman" w:cs="Times New Roman"/>
        </w:rPr>
        <w:t>Th</w:t>
      </w:r>
      <w:r w:rsidR="00B6196C">
        <w:rPr>
          <w:rFonts w:ascii="Times New Roman" w:eastAsia="Times New Roman" w:hAnsi="Times New Roman" w:cs="Times New Roman"/>
        </w:rPr>
        <w:t xml:space="preserve">e opamp produces </w:t>
      </w:r>
      <w:r w:rsidR="00ED2ED2">
        <w:rPr>
          <w:rFonts w:ascii="Times New Roman" w:eastAsia="Times New Roman" w:hAnsi="Times New Roman" w:cs="Times New Roman"/>
        </w:rPr>
        <w:t>a pulse wave</w:t>
      </w:r>
      <w:r w:rsidR="005F48AC">
        <w:rPr>
          <w:rFonts w:ascii="Times New Roman" w:eastAsia="Times New Roman" w:hAnsi="Times New Roman" w:cs="Times New Roman"/>
        </w:rPr>
        <w:t xml:space="preserve"> </w:t>
      </w:r>
      <w:r w:rsidR="0044414D">
        <w:rPr>
          <w:rFonts w:ascii="Times New Roman" w:eastAsia="Times New Roman" w:hAnsi="Times New Roman" w:cs="Times New Roman"/>
        </w:rPr>
        <w:t>,</w:t>
      </w:r>
      <w:r w:rsidR="007444B2">
        <w:rPr>
          <w:rFonts w:ascii="Times New Roman" w:eastAsia="Times New Roman" w:hAnsi="Times New Roman" w:cs="Times New Roman"/>
        </w:rPr>
        <w:t>solely</w:t>
      </w:r>
      <w:r w:rsidR="0044414D">
        <w:rPr>
          <w:rFonts w:ascii="Times New Roman" w:eastAsia="Times New Roman" w:hAnsi="Times New Roman" w:cs="Times New Roman"/>
        </w:rPr>
        <w:t xml:space="preserve"> rel</w:t>
      </w:r>
      <w:r w:rsidR="0092796A">
        <w:rPr>
          <w:rFonts w:ascii="Times New Roman" w:eastAsia="Times New Roman" w:hAnsi="Times New Roman" w:cs="Times New Roman"/>
        </w:rPr>
        <w:t>ying on when</w:t>
      </w:r>
      <w:r w:rsidR="00185FA5">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in</m:t>
            </m:r>
          </m:sub>
        </m:sSub>
        <m:r>
          <w:rPr>
            <w:rFonts w:ascii="Cambria Math" w:eastAsia="Times New Roman" w:hAnsi="Cambria Math" w:cs="Times New Roman"/>
          </w:rPr>
          <m:t>&gt;</m:t>
        </m:r>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m:t>
            </m:r>
          </m:sub>
        </m:sSub>
      </m:oMath>
      <w:r w:rsidR="0092796A">
        <w:rPr>
          <w:rFonts w:ascii="Times New Roman" w:eastAsia="Times New Roman" w:hAnsi="Times New Roman" w:cs="Times New Roman"/>
        </w:rPr>
        <w:t xml:space="preserve"> . If the inequality is true,</w:t>
      </w:r>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out</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cc+</m:t>
            </m:r>
          </m:sub>
        </m:sSub>
        <m:r>
          <w:rPr>
            <w:rFonts w:ascii="Cambria Math" w:eastAsia="Times New Roman" w:hAnsi="Cambria Math" w:cs="Times New Roman"/>
          </w:rPr>
          <m:t>=</m:t>
        </m:r>
        <m:r>
          <w:rPr>
            <w:rFonts w:ascii="Cambria Math" w:eastAsia="Times New Roman" w:hAnsi="Cambria Math" w:cs="Times New Roman"/>
          </w:rPr>
          <m:t xml:space="preserve">5V </m:t>
        </m:r>
      </m:oMath>
      <w:r w:rsidR="007444B2">
        <w:rPr>
          <w:rFonts w:ascii="Times New Roman" w:eastAsia="Times New Roman" w:hAnsi="Times New Roman" w:cs="Times New Roman"/>
        </w:rPr>
        <w:t>as long as it’s true</w:t>
      </w:r>
      <w:r w:rsidR="00BE6050">
        <w:rPr>
          <w:rFonts w:ascii="Times New Roman" w:eastAsia="Times New Roman" w:hAnsi="Times New Roman" w:cs="Times New Roman"/>
        </w:rPr>
        <w:t>. If not</w:t>
      </w:r>
      <w:r w:rsidR="00457586">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out</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V</m:t>
            </m:r>
          </m:e>
          <m:sub>
            <m:r>
              <w:rPr>
                <w:rFonts w:ascii="Cambria Math" w:eastAsia="Times New Roman" w:hAnsi="Cambria Math" w:cs="Times New Roman"/>
              </w:rPr>
              <m:t>cc</m:t>
            </m:r>
            <m:r>
              <w:rPr>
                <w:rFonts w:ascii="Cambria Math" w:eastAsia="Times New Roman" w:hAnsi="Cambria Math" w:cs="Times New Roman"/>
              </w:rPr>
              <m:t>-</m:t>
            </m:r>
          </m:sub>
        </m:sSub>
        <m:r>
          <w:rPr>
            <w:rFonts w:ascii="Cambria Math" w:eastAsia="Times New Roman" w:hAnsi="Cambria Math" w:cs="Times New Roman"/>
          </w:rPr>
          <m:t>=</m:t>
        </m:r>
        <m:r>
          <w:rPr>
            <w:rFonts w:ascii="Cambria Math" w:eastAsia="Times New Roman" w:hAnsi="Cambria Math" w:cs="Times New Roman"/>
          </w:rPr>
          <m:t>0V</m:t>
        </m:r>
      </m:oMath>
      <w:r w:rsidR="00296E2D">
        <w:rPr>
          <w:rFonts w:ascii="Times New Roman" w:eastAsia="Times New Roman" w:hAnsi="Times New Roman" w:cs="Times New Roman"/>
        </w:rPr>
        <w:t xml:space="preserve">.This </w:t>
      </w:r>
      <w:r w:rsidR="006219BE">
        <w:rPr>
          <w:rFonts w:ascii="Times New Roman" w:eastAsia="Times New Roman" w:hAnsi="Times New Roman" w:cs="Times New Roman"/>
        </w:rPr>
        <w:t xml:space="preserve">gives us our pulse </w:t>
      </w:r>
      <w:r w:rsidR="005C275C">
        <w:rPr>
          <w:rFonts w:ascii="Times New Roman" w:eastAsia="Times New Roman" w:hAnsi="Times New Roman" w:cs="Times New Roman"/>
        </w:rPr>
        <w:t>wave, which</w:t>
      </w:r>
      <w:r w:rsidR="006219BE">
        <w:rPr>
          <w:rFonts w:ascii="Times New Roman" w:eastAsia="Times New Roman" w:hAnsi="Times New Roman" w:cs="Times New Roman"/>
        </w:rPr>
        <w:t xml:space="preserve"> we then feed into the metroboard.</w:t>
      </w:r>
    </w:p>
    <w:p w14:paraId="504AE652" w14:textId="70FEEDEE" w:rsidR="00A8072A" w:rsidRDefault="00A8072A">
      <w:pPr>
        <w:rPr>
          <w:rFonts w:ascii="Times New Roman" w:eastAsia="Times New Roman" w:hAnsi="Times New Roman" w:cs="Times New Roman"/>
        </w:rPr>
      </w:pPr>
    </w:p>
    <w:p w14:paraId="5402C348" w14:textId="1C7BEE07" w:rsidR="00FD19A7" w:rsidRDefault="00FD19A7">
      <w:pPr>
        <w:rPr>
          <w:rFonts w:ascii="Times New Roman" w:eastAsia="Times New Roman" w:hAnsi="Times New Roman" w:cs="Times New Roman"/>
        </w:rPr>
      </w:pPr>
      <w:r>
        <w:rPr>
          <w:rFonts w:ascii="Times New Roman" w:eastAsia="Times New Roman" w:hAnsi="Times New Roman" w:cs="Times New Roman"/>
        </w:rPr>
        <w:t xml:space="preserve">Before we can do </w:t>
      </w:r>
      <w:r w:rsidR="004476C7">
        <w:rPr>
          <w:rFonts w:ascii="Times New Roman" w:eastAsia="Times New Roman" w:hAnsi="Times New Roman" w:cs="Times New Roman"/>
        </w:rPr>
        <w:t>that, we</w:t>
      </w:r>
      <w:r>
        <w:rPr>
          <w:rFonts w:ascii="Times New Roman" w:eastAsia="Times New Roman" w:hAnsi="Times New Roman" w:cs="Times New Roman"/>
        </w:rPr>
        <w:t xml:space="preserve"> must test our circuit. </w:t>
      </w:r>
      <w:r w:rsidR="00FE6068">
        <w:rPr>
          <w:rFonts w:ascii="Times New Roman" w:eastAsia="Times New Roman" w:hAnsi="Times New Roman" w:cs="Times New Roman"/>
        </w:rPr>
        <w:t xml:space="preserve">With the complete </w:t>
      </w:r>
      <w:r w:rsidR="004476C7">
        <w:rPr>
          <w:rFonts w:ascii="Times New Roman" w:eastAsia="Times New Roman" w:hAnsi="Times New Roman" w:cs="Times New Roman"/>
        </w:rPr>
        <w:t>circuit, the</w:t>
      </w:r>
      <w:r w:rsidR="00FE6068">
        <w:rPr>
          <w:rFonts w:ascii="Times New Roman" w:eastAsia="Times New Roman" w:hAnsi="Times New Roman" w:cs="Times New Roman"/>
        </w:rPr>
        <w:t xml:space="preserve"> </w:t>
      </w:r>
      <w:r w:rsidR="00AE2545">
        <w:rPr>
          <w:rFonts w:ascii="Times New Roman" w:eastAsia="Times New Roman" w:hAnsi="Times New Roman" w:cs="Times New Roman"/>
        </w:rPr>
        <w:t>signal has been successfully demodulated.</w:t>
      </w:r>
      <w:r w:rsidR="004476C7">
        <w:rPr>
          <w:rFonts w:ascii="Times New Roman" w:eastAsia="Times New Roman" w:hAnsi="Times New Roman" w:cs="Times New Roman"/>
        </w:rPr>
        <w:t xml:space="preserve"> </w:t>
      </w:r>
      <w:r w:rsidR="00AE2545">
        <w:rPr>
          <w:rFonts w:ascii="Times New Roman" w:eastAsia="Times New Roman" w:hAnsi="Times New Roman" w:cs="Times New Roman"/>
        </w:rPr>
        <w:t>However,</w:t>
      </w:r>
      <w:r w:rsidR="004476C7">
        <w:rPr>
          <w:rFonts w:ascii="Times New Roman" w:eastAsia="Times New Roman" w:hAnsi="Times New Roman" w:cs="Times New Roman"/>
        </w:rPr>
        <w:t xml:space="preserve"> </w:t>
      </w:r>
      <w:r w:rsidR="00AE2545">
        <w:rPr>
          <w:rFonts w:ascii="Times New Roman" w:eastAsia="Times New Roman" w:hAnsi="Times New Roman" w:cs="Times New Roman"/>
        </w:rPr>
        <w:t xml:space="preserve">it has an offset. </w:t>
      </w:r>
      <w:r w:rsidR="00B05E6F">
        <w:rPr>
          <w:rFonts w:ascii="Times New Roman" w:eastAsia="Times New Roman" w:hAnsi="Times New Roman" w:cs="Times New Roman"/>
        </w:rPr>
        <w:t>Setting the probe to AC didn`t help since that shifted the whole wave</w:t>
      </w:r>
      <w:r w:rsidR="004476C7">
        <w:rPr>
          <w:rFonts w:ascii="Times New Roman" w:eastAsia="Times New Roman" w:hAnsi="Times New Roman" w:cs="Times New Roman"/>
        </w:rPr>
        <w:t xml:space="preserve"> below 0V.</w:t>
      </w:r>
      <w:r w:rsidR="001731F2">
        <w:rPr>
          <w:rFonts w:ascii="Times New Roman" w:eastAsia="Times New Roman" w:hAnsi="Times New Roman" w:cs="Times New Roman"/>
        </w:rPr>
        <w:t xml:space="preserve"> As a consequence of this,</w:t>
      </w:r>
      <w:r w:rsidR="00BC1875">
        <w:rPr>
          <w:rFonts w:ascii="Times New Roman" w:eastAsia="Times New Roman" w:hAnsi="Times New Roman" w:cs="Times New Roman"/>
        </w:rPr>
        <w:t xml:space="preserve"> </w:t>
      </w:r>
      <w:r w:rsidR="001731F2">
        <w:rPr>
          <w:rFonts w:ascii="Times New Roman" w:eastAsia="Times New Roman" w:hAnsi="Times New Roman" w:cs="Times New Roman"/>
        </w:rPr>
        <w:t xml:space="preserve">we need to implement a potential divider at the output of the </w:t>
      </w:r>
      <w:r w:rsidR="000A13F7">
        <w:rPr>
          <w:rFonts w:ascii="Times New Roman" w:eastAsia="Times New Roman" w:hAnsi="Times New Roman" w:cs="Times New Roman"/>
        </w:rPr>
        <w:t>comparator</w:t>
      </w:r>
      <w:r w:rsidR="00B70BEE">
        <w:rPr>
          <w:rFonts w:ascii="Times New Roman" w:eastAsia="Times New Roman" w:hAnsi="Times New Roman" w:cs="Times New Roman"/>
        </w:rPr>
        <w:t xml:space="preserve"> </w:t>
      </w:r>
      <w:r w:rsidR="00395130">
        <w:rPr>
          <w:rFonts w:ascii="Times New Roman" w:eastAsia="Times New Roman" w:hAnsi="Times New Roman" w:cs="Times New Roman"/>
        </w:rPr>
        <w:t>since the input pin on the metroboard is 3.3V.</w:t>
      </w:r>
      <w:r w:rsidR="005047D9">
        <w:rPr>
          <w:rFonts w:ascii="Times New Roman" w:eastAsia="Times New Roman" w:hAnsi="Times New Roman" w:cs="Times New Roman"/>
        </w:rPr>
        <w:t xml:space="preserve"> </w:t>
      </w:r>
    </w:p>
    <w:p w14:paraId="35A5A028" w14:textId="77777777" w:rsidR="00A63664" w:rsidRDefault="00A63664">
      <w:pPr>
        <w:rPr>
          <w:rFonts w:ascii="Times New Roman" w:eastAsia="Times New Roman" w:hAnsi="Times New Roman" w:cs="Times New Roman"/>
          <w:noProof/>
        </w:rPr>
      </w:pPr>
    </w:p>
    <w:p w14:paraId="21A1C1CE" w14:textId="48EE813D" w:rsidR="00A8072A" w:rsidRDefault="00A8072A">
      <w:pPr>
        <w:rPr>
          <w:rFonts w:ascii="Times New Roman" w:eastAsia="Times New Roman" w:hAnsi="Times New Roman" w:cs="Times New Roman"/>
        </w:rPr>
      </w:pPr>
    </w:p>
    <w:p w14:paraId="478E99C6" w14:textId="5976D3A0" w:rsidR="00A8072A" w:rsidRDefault="00BC1875">
      <w:pPr>
        <w:rPr>
          <w:rFonts w:ascii="Times New Roman" w:eastAsia="Times New Roman" w:hAnsi="Times New Roman" w:cs="Times New Roman"/>
        </w:rPr>
      </w:pPr>
      <w:r w:rsidRPr="00FD19A7">
        <w:rPr>
          <w:rFonts w:ascii="Times New Roman" w:eastAsia="Times New Roman" w:hAnsi="Times New Roman" w:cs="Times New Roman"/>
        </w:rPr>
        <w:drawing>
          <wp:anchor distT="0" distB="0" distL="114300" distR="114300" simplePos="0" relativeHeight="251688448" behindDoc="0" locked="0" layoutInCell="1" allowOverlap="1" wp14:anchorId="4BD9291C" wp14:editId="41DD7CE8">
            <wp:simplePos x="0" y="0"/>
            <wp:positionH relativeFrom="column">
              <wp:posOffset>2951222</wp:posOffset>
            </wp:positionH>
            <wp:positionV relativeFrom="paragraph">
              <wp:posOffset>9637</wp:posOffset>
            </wp:positionV>
            <wp:extent cx="2894965" cy="2273300"/>
            <wp:effectExtent l="0" t="0" r="635" b="0"/>
            <wp:wrapSquare wrapText="bothSides"/>
            <wp:docPr id="1989388340" name="Picture 1989388340" descr="A picture containing computer,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8340" name="Picture 1" descr="A picture containing computer, text, electronics, screensho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94965" cy="2273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53" behindDoc="0" locked="0" layoutInCell="1" allowOverlap="1" wp14:anchorId="3EA17711" wp14:editId="64575429">
                <wp:simplePos x="0" y="0"/>
                <wp:positionH relativeFrom="column">
                  <wp:posOffset>0</wp:posOffset>
                </wp:positionH>
                <wp:positionV relativeFrom="paragraph">
                  <wp:posOffset>2442210</wp:posOffset>
                </wp:positionV>
                <wp:extent cx="2400300" cy="635"/>
                <wp:effectExtent l="0" t="0" r="0" b="0"/>
                <wp:wrapSquare wrapText="bothSides"/>
                <wp:docPr id="1806190729"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07A5B53" w14:textId="01579669" w:rsidR="00BC1875" w:rsidRPr="006162CE" w:rsidRDefault="00BC1875" w:rsidP="00BC1875">
                            <w:pPr>
                              <w:pStyle w:val="Caption"/>
                              <w:rPr>
                                <w:rFonts w:ascii="Times New Roman" w:eastAsia="Times New Roman" w:hAnsi="Times New Roman" w:cs="Times New Roman"/>
                              </w:rPr>
                            </w:pPr>
                            <w:r>
                              <w:t xml:space="preserve">Figure </w:t>
                            </w:r>
                            <w:fldSimple w:instr=" SEQ Figure \* ARABIC ">
                              <w:r>
                                <w:rPr>
                                  <w:noProof/>
                                </w:rPr>
                                <w:t>34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17711" id="_x0000_s1050" type="#_x0000_t202" style="position:absolute;margin-left:0;margin-top:192.3pt;width:189pt;height:.05pt;z-index:251716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eGgIAAEA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" stroked="f">
                <v:textbox style="mso-fit-shape-to-text:t" inset="0,0,0,0">
                  <w:txbxContent>
                    <w:p w14:paraId="107A5B53" w14:textId="01579669" w:rsidR="00BC1875" w:rsidRPr="006162CE" w:rsidRDefault="00BC1875" w:rsidP="00BC1875">
                      <w:pPr>
                        <w:pStyle w:val="Caption"/>
                        <w:rPr>
                          <w:rFonts w:ascii="Times New Roman" w:eastAsia="Times New Roman" w:hAnsi="Times New Roman" w:cs="Times New Roman"/>
                        </w:rPr>
                      </w:pPr>
                      <w:r>
                        <w:t xml:space="preserve">Figure </w:t>
                      </w:r>
                      <w:fldSimple w:instr=" SEQ Figure \* ARABIC ">
                        <w:r>
                          <w:rPr>
                            <w:noProof/>
                          </w:rPr>
                          <w:t>34</w:t>
                        </w:r>
                      </w:fldSimple>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673088" behindDoc="1" locked="0" layoutInCell="1" allowOverlap="1" wp14:anchorId="0B76FD24" wp14:editId="0CA44E4A">
            <wp:simplePos x="0" y="0"/>
            <wp:positionH relativeFrom="margin">
              <wp:align>left</wp:align>
            </wp:positionH>
            <wp:positionV relativeFrom="paragraph">
              <wp:posOffset>77237</wp:posOffset>
            </wp:positionV>
            <wp:extent cx="2400300" cy="2308225"/>
            <wp:effectExtent l="0" t="0" r="0" b="0"/>
            <wp:wrapSquare wrapText="bothSides"/>
            <wp:docPr id="1207965062" name="Picture 1207965062"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65062" name="Picture 1" descr="A close-up of a circuit board&#10;&#10;Description automatically generated with low confidence"/>
                    <pic:cNvPicPr/>
                  </pic:nvPicPr>
                  <pic:blipFill rotWithShape="1">
                    <a:blip r:embed="rId65" cstate="print">
                      <a:extLst>
                        <a:ext uri="{28A0092B-C50C-407E-A947-70E740481C1C}">
                          <a14:useLocalDpi xmlns:a14="http://schemas.microsoft.com/office/drawing/2010/main" val="0"/>
                        </a:ext>
                      </a:extLst>
                    </a:blip>
                    <a:srcRect l="5206" t="23840" r="13612" b="17601"/>
                    <a:stretch/>
                  </pic:blipFill>
                  <pic:spPr bwMode="auto">
                    <a:xfrm>
                      <a:off x="0" y="0"/>
                      <a:ext cx="2400300" cy="2308225"/>
                    </a:xfrm>
                    <a:prstGeom prst="rect">
                      <a:avLst/>
                    </a:prstGeom>
                    <a:ln>
                      <a:noFill/>
                    </a:ln>
                    <a:extLst>
                      <a:ext uri="{53640926-AAD7-44D8-BBD7-CCE9431645EC}">
                        <a14:shadowObscured xmlns:a14="http://schemas.microsoft.com/office/drawing/2010/main"/>
                      </a:ext>
                    </a:extLst>
                  </pic:spPr>
                </pic:pic>
              </a:graphicData>
            </a:graphic>
          </wp:anchor>
        </w:drawing>
      </w:r>
    </w:p>
    <w:p w14:paraId="6517F6D1" w14:textId="4BDCDB6B" w:rsidR="00A8072A" w:rsidRDefault="00A8072A">
      <w:pPr>
        <w:rPr>
          <w:rFonts w:ascii="Times New Roman" w:eastAsia="Times New Roman" w:hAnsi="Times New Roman" w:cs="Times New Roman"/>
        </w:rPr>
      </w:pPr>
    </w:p>
    <w:p w14:paraId="248FC429" w14:textId="10A4A1FD" w:rsidR="00A8072A" w:rsidRDefault="00A8072A">
      <w:pPr>
        <w:rPr>
          <w:rFonts w:ascii="Times New Roman" w:eastAsia="Times New Roman" w:hAnsi="Times New Roman" w:cs="Times New Roman"/>
        </w:rPr>
      </w:pPr>
    </w:p>
    <w:p w14:paraId="5327F835" w14:textId="654FFC0A" w:rsidR="00A8072A" w:rsidRDefault="00A8072A">
      <w:pPr>
        <w:rPr>
          <w:rFonts w:ascii="Times New Roman" w:eastAsia="Times New Roman" w:hAnsi="Times New Roman" w:cs="Times New Roman"/>
        </w:rPr>
      </w:pPr>
    </w:p>
    <w:p w14:paraId="5C8D3DA4" w14:textId="2442F988" w:rsidR="00A8072A" w:rsidRDefault="00A8072A">
      <w:pPr>
        <w:rPr>
          <w:rFonts w:ascii="Times New Roman" w:eastAsia="Times New Roman" w:hAnsi="Times New Roman" w:cs="Times New Roman"/>
        </w:rPr>
      </w:pPr>
    </w:p>
    <w:p w14:paraId="791680F2" w14:textId="2442F988" w:rsidR="00A8072A" w:rsidRDefault="00A8072A">
      <w:pPr>
        <w:rPr>
          <w:rFonts w:ascii="Times New Roman" w:eastAsia="Times New Roman" w:hAnsi="Times New Roman" w:cs="Times New Roman"/>
        </w:rPr>
      </w:pPr>
    </w:p>
    <w:p w14:paraId="7B0E6682" w14:textId="2442F988" w:rsidR="00A8072A" w:rsidRDefault="00A8072A">
      <w:pPr>
        <w:rPr>
          <w:rFonts w:ascii="Times New Roman" w:eastAsia="Times New Roman" w:hAnsi="Times New Roman" w:cs="Times New Roman"/>
        </w:rPr>
      </w:pPr>
    </w:p>
    <w:p w14:paraId="1F7DAD18" w14:textId="2442F988" w:rsidR="00A8072A" w:rsidRDefault="00A8072A">
      <w:pPr>
        <w:rPr>
          <w:rFonts w:ascii="Times New Roman" w:eastAsia="Times New Roman" w:hAnsi="Times New Roman" w:cs="Times New Roman"/>
        </w:rPr>
      </w:pPr>
    </w:p>
    <w:p w14:paraId="712C3B25" w14:textId="2442F988" w:rsidR="00A8072A" w:rsidRDefault="00A8072A">
      <w:pPr>
        <w:rPr>
          <w:rFonts w:ascii="Times New Roman" w:eastAsia="Times New Roman" w:hAnsi="Times New Roman" w:cs="Times New Roman"/>
        </w:rPr>
      </w:pPr>
    </w:p>
    <w:p w14:paraId="358ECE93" w14:textId="2442F988" w:rsidR="00A8072A" w:rsidRDefault="00A8072A">
      <w:pPr>
        <w:rPr>
          <w:rFonts w:ascii="Times New Roman" w:eastAsia="Times New Roman" w:hAnsi="Times New Roman" w:cs="Times New Roman"/>
        </w:rPr>
      </w:pPr>
    </w:p>
    <w:p w14:paraId="50130611" w14:textId="2442F988" w:rsidR="00A8072A" w:rsidRDefault="00A8072A">
      <w:pPr>
        <w:rPr>
          <w:rFonts w:ascii="Times New Roman" w:eastAsia="Times New Roman" w:hAnsi="Times New Roman" w:cs="Times New Roman"/>
        </w:rPr>
      </w:pPr>
    </w:p>
    <w:p w14:paraId="4269FB8A" w14:textId="2442F988" w:rsidR="00A8072A" w:rsidRDefault="00A8072A">
      <w:pPr>
        <w:rPr>
          <w:rFonts w:ascii="Times New Roman" w:eastAsia="Times New Roman" w:hAnsi="Times New Roman" w:cs="Times New Roman"/>
        </w:rPr>
      </w:pPr>
    </w:p>
    <w:p w14:paraId="16E417AB" w14:textId="6EAF3F00" w:rsidR="00A8072A" w:rsidRDefault="00A8072A">
      <w:pPr>
        <w:rPr>
          <w:rFonts w:ascii="Times New Roman" w:eastAsia="Times New Roman" w:hAnsi="Times New Roman" w:cs="Times New Roman"/>
        </w:rPr>
      </w:pPr>
    </w:p>
    <w:p w14:paraId="153B9CFB" w14:textId="6EAF3F00" w:rsidR="0039228E" w:rsidRDefault="0039228E">
      <w:pPr>
        <w:rPr>
          <w:rFonts w:ascii="Times New Roman" w:eastAsia="Times New Roman" w:hAnsi="Times New Roman" w:cs="Times New Roman"/>
        </w:rPr>
      </w:pPr>
    </w:p>
    <w:p w14:paraId="6CF488EF" w14:textId="6EAF3F00" w:rsidR="0039228E" w:rsidRDefault="0039228E">
      <w:pPr>
        <w:rPr>
          <w:rFonts w:ascii="Times New Roman" w:eastAsia="Times New Roman" w:hAnsi="Times New Roman" w:cs="Times New Roman"/>
        </w:rPr>
      </w:pPr>
    </w:p>
    <w:p w14:paraId="38C7E328" w14:textId="6EAF3F00" w:rsidR="0039228E" w:rsidRDefault="00395130">
      <w:pPr>
        <w:rPr>
          <w:rFonts w:ascii="Times New Roman" w:eastAsia="Times New Roman" w:hAnsi="Times New Roman" w:cs="Times New Roman"/>
        </w:rPr>
      </w:pPr>
      <w:r w:rsidRPr="00395130">
        <w:rPr>
          <w:rFonts w:ascii="Times New Roman" w:eastAsia="Times New Roman" w:hAnsi="Times New Roman" w:cs="Times New Roman"/>
        </w:rPr>
        <w:drawing>
          <wp:anchor distT="0" distB="0" distL="114300" distR="114300" simplePos="0" relativeHeight="251735552" behindDoc="0" locked="0" layoutInCell="1" allowOverlap="1" wp14:anchorId="116F4EA6" wp14:editId="598171EC">
            <wp:simplePos x="0" y="0"/>
            <wp:positionH relativeFrom="margin">
              <wp:posOffset>3117215</wp:posOffset>
            </wp:positionH>
            <wp:positionV relativeFrom="paragraph">
              <wp:posOffset>143510</wp:posOffset>
            </wp:positionV>
            <wp:extent cx="2552065" cy="991870"/>
            <wp:effectExtent l="0" t="0" r="635" b="0"/>
            <wp:wrapSquare wrapText="bothSides"/>
            <wp:docPr id="1115948154" name="Picture 1115948154" descr="A picture containing text, fon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48154" name="Picture 1" descr="A picture containing text, font, diagram, 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52065" cy="991870"/>
                    </a:xfrm>
                    <a:prstGeom prst="rect">
                      <a:avLst/>
                    </a:prstGeom>
                  </pic:spPr>
                </pic:pic>
              </a:graphicData>
            </a:graphic>
            <wp14:sizeRelH relativeFrom="margin">
              <wp14:pctWidth>0</wp14:pctWidth>
            </wp14:sizeRelH>
            <wp14:sizeRelV relativeFrom="margin">
              <wp14:pctHeight>0</wp14:pctHeight>
            </wp14:sizeRelV>
          </wp:anchor>
        </w:drawing>
      </w:r>
    </w:p>
    <w:p w14:paraId="3DD16C1F" w14:textId="6EAF3F00" w:rsidR="0039228E" w:rsidRDefault="0039228E">
      <w:pPr>
        <w:rPr>
          <w:rFonts w:ascii="Times New Roman" w:eastAsia="Times New Roman" w:hAnsi="Times New Roman" w:cs="Times New Roman"/>
        </w:rPr>
      </w:pPr>
    </w:p>
    <w:p w14:paraId="416FFD23" w14:textId="6EAF3F00" w:rsidR="0039228E" w:rsidRDefault="0039228E">
      <w:pPr>
        <w:rPr>
          <w:rFonts w:ascii="Times New Roman" w:eastAsia="Times New Roman" w:hAnsi="Times New Roman" w:cs="Times New Roman"/>
        </w:rPr>
      </w:pPr>
    </w:p>
    <w:p w14:paraId="729C6F03" w14:textId="6EAF3F00" w:rsidR="0039228E" w:rsidRDefault="0039228E">
      <w:pPr>
        <w:rPr>
          <w:rFonts w:ascii="Times New Roman" w:eastAsia="Times New Roman" w:hAnsi="Times New Roman" w:cs="Times New Roman"/>
        </w:rPr>
      </w:pPr>
    </w:p>
    <w:p w14:paraId="39AACD31" w14:textId="6EAF3F00" w:rsidR="0039228E" w:rsidRDefault="0039228E">
      <w:pPr>
        <w:rPr>
          <w:rFonts w:ascii="Times New Roman" w:eastAsia="Times New Roman" w:hAnsi="Times New Roman" w:cs="Times New Roman"/>
        </w:rPr>
      </w:pPr>
    </w:p>
    <w:p w14:paraId="328C5190" w14:textId="2442F988" w:rsidR="00A8072A" w:rsidRDefault="00A8072A">
      <w:pPr>
        <w:rPr>
          <w:rFonts w:ascii="Times New Roman" w:eastAsia="Times New Roman" w:hAnsi="Times New Roman" w:cs="Times New Roman"/>
        </w:rPr>
      </w:pPr>
    </w:p>
    <w:p w14:paraId="47569A73" w14:textId="2442F988" w:rsidR="00A8072A" w:rsidRDefault="00A8072A">
      <w:pPr>
        <w:rPr>
          <w:rFonts w:ascii="Times New Roman" w:eastAsia="Times New Roman" w:hAnsi="Times New Roman" w:cs="Times New Roman"/>
        </w:rPr>
      </w:pPr>
    </w:p>
    <w:p w14:paraId="7A2225BB" w14:textId="6BD79121" w:rsidR="00A8072A" w:rsidRDefault="003C525A">
      <w:pPr>
        <w:rPr>
          <w:rFonts w:ascii="Times New Roman" w:eastAsia="Times New Roman" w:hAnsi="Times New Roman" w:cs="Times New Roman"/>
        </w:rPr>
      </w:pPr>
      <w:r>
        <w:rPr>
          <w:rFonts w:ascii="Times New Roman" w:eastAsia="Times New Roman" w:hAnsi="Times New Roman" w:cs="Times New Roman"/>
        </w:rPr>
        <w:t>With all the heavy circui</w:t>
      </w:r>
      <w:r w:rsidR="00620AF8">
        <w:rPr>
          <w:rFonts w:ascii="Times New Roman" w:eastAsia="Times New Roman" w:hAnsi="Times New Roman" w:cs="Times New Roman"/>
        </w:rPr>
        <w:t xml:space="preserve">try </w:t>
      </w:r>
      <w:r w:rsidR="00C62781">
        <w:rPr>
          <w:rFonts w:ascii="Times New Roman" w:eastAsia="Times New Roman" w:hAnsi="Times New Roman" w:cs="Times New Roman"/>
        </w:rPr>
        <w:t>done, now</w:t>
      </w:r>
      <w:r w:rsidR="00620AF8">
        <w:rPr>
          <w:rFonts w:ascii="Times New Roman" w:eastAsia="Times New Roman" w:hAnsi="Times New Roman" w:cs="Times New Roman"/>
        </w:rPr>
        <w:t xml:space="preserve"> we can focus on the antenna.</w:t>
      </w:r>
      <w:r w:rsidR="00DB1014">
        <w:rPr>
          <w:rFonts w:ascii="Times New Roman" w:eastAsia="Times New Roman" w:hAnsi="Times New Roman" w:cs="Times New Roman"/>
        </w:rPr>
        <w:t xml:space="preserve"> We could either make our own </w:t>
      </w:r>
      <w:proofErr w:type="spellStart"/>
      <w:r w:rsidR="00DB1014">
        <w:rPr>
          <w:rFonts w:ascii="Times New Roman" w:eastAsia="Times New Roman" w:hAnsi="Times New Roman" w:cs="Times New Roman"/>
        </w:rPr>
        <w:t>coil</w:t>
      </w:r>
      <w:r w:rsidR="0034127B">
        <w:rPr>
          <w:rFonts w:ascii="Times New Roman" w:eastAsia="Times New Roman" w:hAnsi="Times New Roman" w:cs="Times New Roman"/>
        </w:rPr>
        <w:t>,our</w:t>
      </w:r>
      <w:proofErr w:type="spellEnd"/>
      <w:r w:rsidR="0034127B">
        <w:rPr>
          <w:rFonts w:ascii="Times New Roman" w:eastAsia="Times New Roman" w:hAnsi="Times New Roman" w:cs="Times New Roman"/>
        </w:rPr>
        <w:t xml:space="preserve"> inductor in principle, or use a normal inductor.</w:t>
      </w:r>
      <w:r w:rsidR="00D2197D">
        <w:rPr>
          <w:rFonts w:ascii="Times New Roman" w:eastAsia="Times New Roman" w:hAnsi="Times New Roman" w:cs="Times New Roman"/>
        </w:rPr>
        <w:t xml:space="preserve"> We tested both below.</w:t>
      </w:r>
    </w:p>
    <w:p w14:paraId="1B003027" w14:textId="77777777" w:rsidR="00C31B4A" w:rsidRDefault="00C31B4A">
      <w:pPr>
        <w:rPr>
          <w:rFonts w:ascii="Times New Roman" w:eastAsia="Times New Roman" w:hAnsi="Times New Roman" w:cs="Times New Roman"/>
          <w:noProof/>
        </w:rPr>
      </w:pPr>
    </w:p>
    <w:p w14:paraId="655119B1" w14:textId="77777777" w:rsidR="00D2197D" w:rsidRDefault="00D2197D">
      <w:pPr>
        <w:rPr>
          <w:rFonts w:ascii="Times New Roman" w:eastAsia="Times New Roman" w:hAnsi="Times New Roman" w:cs="Times New Roman"/>
          <w:noProof/>
        </w:rPr>
      </w:pPr>
    </w:p>
    <w:p w14:paraId="69FAFE02" w14:textId="77777777" w:rsidR="00D2197D" w:rsidRDefault="00D2197D">
      <w:pPr>
        <w:rPr>
          <w:rFonts w:ascii="Times New Roman" w:eastAsia="Times New Roman" w:hAnsi="Times New Roman" w:cs="Times New Roman"/>
          <w:noProof/>
        </w:rPr>
      </w:pPr>
    </w:p>
    <w:p w14:paraId="6A01F2E1" w14:textId="056C76F5" w:rsidR="00D2197D" w:rsidRDefault="00D2197D">
      <w:pPr>
        <w:rPr>
          <w:rFonts w:ascii="Times New Roman" w:eastAsia="Times New Roman" w:hAnsi="Times New Roman" w:cs="Times New Roman"/>
          <w:noProof/>
        </w:rPr>
      </w:pPr>
      <w:r>
        <w:rPr>
          <w:rFonts w:ascii="Times New Roman" w:eastAsia="Times New Roman" w:hAnsi="Times New Roman" w:cs="Times New Roman"/>
          <w:noProof/>
        </w:rPr>
        <w:lastRenderedPageBreak/>
        <mc:AlternateContent>
          <mc:Choice Requires="wpg">
            <w:drawing>
              <wp:anchor distT="0" distB="0" distL="114300" distR="114300" simplePos="0" relativeHeight="251743744" behindDoc="0" locked="0" layoutInCell="1" allowOverlap="1" wp14:anchorId="5808186B" wp14:editId="55FC54C2">
                <wp:simplePos x="0" y="0"/>
                <wp:positionH relativeFrom="margin">
                  <wp:align>center</wp:align>
                </wp:positionH>
                <wp:positionV relativeFrom="paragraph">
                  <wp:posOffset>359</wp:posOffset>
                </wp:positionV>
                <wp:extent cx="6447459" cy="2753995"/>
                <wp:effectExtent l="0" t="0" r="0" b="8255"/>
                <wp:wrapSquare wrapText="bothSides"/>
                <wp:docPr id="572790211" name="Group 6"/>
                <wp:cNvGraphicFramePr/>
                <a:graphic xmlns:a="http://schemas.openxmlformats.org/drawingml/2006/main">
                  <a:graphicData uri="http://schemas.microsoft.com/office/word/2010/wordprocessingGroup">
                    <wpg:wgp>
                      <wpg:cNvGrpSpPr/>
                      <wpg:grpSpPr>
                        <a:xfrm>
                          <a:off x="0" y="0"/>
                          <a:ext cx="6447459" cy="2753995"/>
                          <a:chOff x="0" y="0"/>
                          <a:chExt cx="6447459" cy="2753995"/>
                        </a:xfrm>
                      </wpg:grpSpPr>
                      <pic:pic xmlns:pic="http://schemas.openxmlformats.org/drawingml/2006/picture">
                        <pic:nvPicPr>
                          <pic:cNvPr id="1234812361" name="Picture 2" descr="A white electronic device with a screen&#10;&#10;Description automatically generated with low confidence"/>
                          <pic:cNvPicPr>
                            <a:picLocks noChangeAspect="1"/>
                          </pic:cNvPicPr>
                        </pic:nvPicPr>
                        <pic:blipFill rotWithShape="1">
                          <a:blip r:embed="rId67" cstate="print">
                            <a:extLst>
                              <a:ext uri="{28A0092B-C50C-407E-A947-70E740481C1C}">
                                <a14:useLocalDpi xmlns:a14="http://schemas.microsoft.com/office/drawing/2010/main" val="0"/>
                              </a:ext>
                            </a:extLst>
                          </a:blip>
                          <a:srcRect l="12482" t="24234" r="15538" b="33639"/>
                          <a:stretch/>
                        </pic:blipFill>
                        <pic:spPr bwMode="auto">
                          <a:xfrm>
                            <a:off x="2918129" y="0"/>
                            <a:ext cx="3529330" cy="27539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3805713" name="Picture 5" descr="A picture containing toy, indoor, computer, tabl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22466" t="35259" r="21640" b="20328"/>
                          <a:stretch/>
                        </pic:blipFill>
                        <pic:spPr bwMode="auto">
                          <a:xfrm>
                            <a:off x="0" y="0"/>
                            <a:ext cx="2536190" cy="26873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93AFB9" id="Group 6" o:spid="_x0000_s1026" style="position:absolute;margin-left:0;margin-top:.05pt;width:507.65pt;height:216.85pt;z-index:251743744;mso-position-horizontal:center;mso-position-horizontal-relative:margin" coordsize="64474,27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">
                <v:shape id="Picture 2" o:spid="_x0000_s1027" type="#_x0000_t75" alt="A white electronic device with a screen&#10;&#10;Description automatically generated with low confidence" style="position:absolute;left:29181;width:35293;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">
                  <v:imagedata r:id="rId69" o:title="A white electronic device with a screen&#10;&#10;Description automatically generated with low confidence" croptop="15882f" cropbottom="22046f" cropleft="8180f" cropright="10183f"/>
                </v:shape>
                <v:shape id="Picture 5" o:spid="_x0000_s1028" type="#_x0000_t75" alt="A picture containing toy, indoor, computer, table&#10;&#10;Description automatically generated" style="position:absolute;width:25361;height:26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">
                  <v:imagedata r:id="rId70" o:title="A picture containing toy, indoor, computer, table&#10;&#10;Description automatically generated" croptop="23107f" cropbottom="13322f" cropleft="14723f" cropright="14182f"/>
                </v:shape>
                <w10:wrap type="square" anchorx="margin"/>
              </v:group>
            </w:pict>
          </mc:Fallback>
        </mc:AlternateContent>
      </w:r>
    </w:p>
    <w:p w14:paraId="1EAAA418" w14:textId="635F9F2F" w:rsidR="00D2197D" w:rsidRDefault="00D2197D">
      <w:pPr>
        <w:rPr>
          <w:rFonts w:ascii="Times New Roman" w:eastAsia="Times New Roman" w:hAnsi="Times New Roman" w:cs="Times New Roman"/>
          <w:noProof/>
        </w:rPr>
      </w:pPr>
    </w:p>
    <w:p w14:paraId="489B55B6" w14:textId="77777777" w:rsidR="00D2197D" w:rsidRDefault="00D2197D">
      <w:pPr>
        <w:rPr>
          <w:rFonts w:ascii="Times New Roman" w:eastAsia="Times New Roman" w:hAnsi="Times New Roman" w:cs="Times New Roman"/>
          <w:noProof/>
        </w:rPr>
      </w:pPr>
    </w:p>
    <w:p w14:paraId="09BEF58A" w14:textId="0622ABB3" w:rsidR="00D2197D" w:rsidRDefault="00D2197D">
      <w:pPr>
        <w:rPr>
          <w:rFonts w:ascii="Times New Roman" w:eastAsia="Times New Roman" w:hAnsi="Times New Roman" w:cs="Times New Roman"/>
          <w:noProof/>
        </w:rPr>
      </w:pPr>
    </w:p>
    <w:p w14:paraId="5BCD67AA" w14:textId="70C20093" w:rsidR="00D2197D" w:rsidRDefault="00D2197D">
      <w:pPr>
        <w:rPr>
          <w:rFonts w:ascii="Times New Roman" w:eastAsia="Times New Roman" w:hAnsi="Times New Roman" w:cs="Times New Roman"/>
          <w:noProof/>
        </w:rPr>
      </w:pPr>
      <w:r>
        <w:rPr>
          <w:rFonts w:ascii="Times New Roman" w:eastAsia="Times New Roman" w:hAnsi="Times New Roman" w:cs="Times New Roman"/>
          <w:noProof/>
        </w:rPr>
        <mc:AlternateContent>
          <mc:Choice Requires="wpg">
            <w:drawing>
              <wp:anchor distT="0" distB="0" distL="114300" distR="114300" simplePos="0" relativeHeight="251753984" behindDoc="0" locked="0" layoutInCell="1" allowOverlap="1" wp14:anchorId="72CA6939" wp14:editId="4C4C7124">
                <wp:simplePos x="0" y="0"/>
                <wp:positionH relativeFrom="margin">
                  <wp:align>center</wp:align>
                </wp:positionH>
                <wp:positionV relativeFrom="paragraph">
                  <wp:posOffset>260157</wp:posOffset>
                </wp:positionV>
                <wp:extent cx="6002793" cy="2850515"/>
                <wp:effectExtent l="0" t="0" r="0" b="6985"/>
                <wp:wrapSquare wrapText="bothSides"/>
                <wp:docPr id="415127471" name="Group 7"/>
                <wp:cNvGraphicFramePr/>
                <a:graphic xmlns:a="http://schemas.openxmlformats.org/drawingml/2006/main">
                  <a:graphicData uri="http://schemas.microsoft.com/office/word/2010/wordprocessingGroup">
                    <wpg:wgp>
                      <wpg:cNvGrpSpPr/>
                      <wpg:grpSpPr>
                        <a:xfrm>
                          <a:off x="0" y="0"/>
                          <a:ext cx="6002793" cy="2850515"/>
                          <a:chOff x="0" y="0"/>
                          <a:chExt cx="6002793" cy="2850515"/>
                        </a:xfrm>
                      </wpg:grpSpPr>
                      <pic:pic xmlns:pic="http://schemas.openxmlformats.org/drawingml/2006/picture">
                        <pic:nvPicPr>
                          <pic:cNvPr id="1452528385" name="Picture 4" descr="A picture containing machine, electronics, indoor, control panel&#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7212" t="24130" r="30929" b="42272"/>
                          <a:stretch/>
                        </pic:blipFill>
                        <pic:spPr bwMode="auto">
                          <a:xfrm>
                            <a:off x="2456953" y="63611"/>
                            <a:ext cx="3545840" cy="2567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1609548" name="Picture 3" descr="A hand holding a purple toy&#10;&#10;Description automatically generated with low confidence"/>
                          <pic:cNvPicPr>
                            <a:picLocks noChangeAspect="1"/>
                          </pic:cNvPicPr>
                        </pic:nvPicPr>
                        <pic:blipFill rotWithShape="1">
                          <a:blip r:embed="rId72" cstate="print">
                            <a:extLst>
                              <a:ext uri="{28A0092B-C50C-407E-A947-70E740481C1C}">
                                <a14:useLocalDpi xmlns:a14="http://schemas.microsoft.com/office/drawing/2010/main" val="0"/>
                              </a:ext>
                            </a:extLst>
                          </a:blip>
                          <a:srcRect l="833" t="30163" r="30790" b="1393"/>
                          <a:stretch/>
                        </pic:blipFill>
                        <pic:spPr bwMode="auto">
                          <a:xfrm>
                            <a:off x="0" y="0"/>
                            <a:ext cx="2135505" cy="2850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F2B1E6" id="Group 7" o:spid="_x0000_s1026" style="position:absolute;margin-left:0;margin-top:20.5pt;width:472.65pt;height:224.45pt;z-index:251753984;mso-position-horizontal:center;mso-position-horizontal-relative:margin" coordsize="60027,2850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">
                <v:shape id="Picture 4" o:spid="_x0000_s1027" type="#_x0000_t75" alt="A picture containing machine, electronics, indoor, control panel&#10;&#10;Description automatically generated" style="position:absolute;left:24569;top:636;width:35458;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">
                  <v:imagedata r:id="rId73" o:title="A picture containing machine, electronics, indoor, control panel&#10;&#10;Description automatically generated" croptop="15814f" cropbottom="27703f" cropleft="4726f" cropright="20270f"/>
                </v:shape>
                <v:shape id="Picture 3" o:spid="_x0000_s1028" type="#_x0000_t75" alt="A hand holding a purple toy&#10;&#10;Description automatically generated with low confidence" style="position:absolute;width:21355;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">
                  <v:imagedata r:id="rId74" o:title="A hand holding a purple toy&#10;&#10;Description automatically generated with low confidence" croptop="19768f" cropbottom="913f" cropleft="546f" cropright="20179f"/>
                </v:shape>
                <w10:wrap type="square" anchorx="margin"/>
              </v:group>
            </w:pict>
          </mc:Fallback>
        </mc:AlternateContent>
      </w:r>
    </w:p>
    <w:p w14:paraId="3A372AD1" w14:textId="77777777" w:rsidR="00D2197D" w:rsidRDefault="00D2197D">
      <w:pPr>
        <w:rPr>
          <w:rFonts w:ascii="Times New Roman" w:eastAsia="Times New Roman" w:hAnsi="Times New Roman" w:cs="Times New Roman"/>
          <w:noProof/>
        </w:rPr>
      </w:pPr>
    </w:p>
    <w:p w14:paraId="081D979F" w14:textId="6C7F8BFC" w:rsidR="00D2197D" w:rsidRDefault="00BC1875">
      <w:pPr>
        <w:rPr>
          <w:rFonts w:ascii="Times New Roman" w:eastAsia="Times New Roman" w:hAnsi="Times New Roman" w:cs="Times New Roman"/>
          <w:noProof/>
        </w:rPr>
      </w:pPr>
      <w:r>
        <w:rPr>
          <w:rFonts w:ascii="Times New Roman" w:eastAsia="Times New Roman" w:hAnsi="Times New Roman" w:cs="Times New Roman"/>
          <w:noProof/>
        </w:rPr>
        <w:t>The inductor and capacitor clear outperform the coil and capacitor so we used the inductor and capacitor as the antenna.</w:t>
      </w:r>
    </w:p>
    <w:p w14:paraId="000001CD" w14:textId="00C57656" w:rsidR="003E6828" w:rsidRDefault="00235EA7">
      <w:pPr>
        <w:rPr>
          <w:rFonts w:ascii="Times New Roman" w:eastAsia="Times New Roman" w:hAnsi="Times New Roman" w:cs="Times New Roman"/>
          <w:b/>
        </w:rPr>
      </w:pPr>
      <w:r>
        <w:rPr>
          <w:rFonts w:ascii="Times New Roman" w:eastAsia="Times New Roman" w:hAnsi="Times New Roman" w:cs="Times New Roman"/>
          <w:b/>
        </w:rPr>
        <w:t>2.</w:t>
      </w:r>
      <w:r w:rsidR="00F36ED6">
        <w:rPr>
          <w:rFonts w:ascii="Times New Roman" w:eastAsia="Times New Roman" w:hAnsi="Times New Roman" w:cs="Times New Roman"/>
          <w:b/>
        </w:rPr>
        <w:t>2.</w:t>
      </w:r>
      <w:r>
        <w:rPr>
          <w:rFonts w:ascii="Times New Roman" w:eastAsia="Times New Roman" w:hAnsi="Times New Roman" w:cs="Times New Roman"/>
          <w:b/>
        </w:rPr>
        <w:t xml:space="preserve"> Motion: Motors</w:t>
      </w:r>
    </w:p>
    <w:p w14:paraId="000001CE" w14:textId="77777777" w:rsidR="003E6828" w:rsidRDefault="003E6828">
      <w:pPr>
        <w:rPr>
          <w:rFonts w:ascii="Times New Roman" w:eastAsia="Times New Roman" w:hAnsi="Times New Roman" w:cs="Times New Roman"/>
        </w:rPr>
      </w:pPr>
    </w:p>
    <w:p w14:paraId="0A8DF5E8" w14:textId="77777777" w:rsidR="00D2197D" w:rsidRDefault="00D2197D" w:rsidP="00F36ED6">
      <w:pPr>
        <w:jc w:val="both"/>
        <w:rPr>
          <w:rFonts w:ascii="Times New Roman" w:eastAsia="Times New Roman" w:hAnsi="Times New Roman" w:cs="Times New Roman"/>
          <w:noProof/>
        </w:rPr>
      </w:pPr>
    </w:p>
    <w:p w14:paraId="000001CF" w14:textId="22D49EB1" w:rsidR="003E6828" w:rsidRDefault="1D0F4B74" w:rsidP="00F36ED6">
      <w:pPr>
        <w:jc w:val="both"/>
        <w:rPr>
          <w:rFonts w:ascii="Times New Roman" w:eastAsia="Times New Roman" w:hAnsi="Times New Roman" w:cs="Times New Roman"/>
        </w:rPr>
      </w:pPr>
      <w:r w:rsidRPr="1D0F4B74">
        <w:rPr>
          <w:rFonts w:ascii="Times New Roman" w:eastAsia="Times New Roman" w:hAnsi="Times New Roman" w:cs="Times New Roman"/>
        </w:rPr>
        <w:t xml:space="preserve">For the selection of the wheel design, we initially explored many options and did extensive research on </w:t>
      </w:r>
      <w:proofErr w:type="spellStart"/>
      <w:r w:rsidRPr="1D0F4B74">
        <w:rPr>
          <w:rFonts w:ascii="Times New Roman" w:eastAsia="Times New Roman" w:hAnsi="Times New Roman" w:cs="Times New Roman"/>
        </w:rPr>
        <w:t>mecanum</w:t>
      </w:r>
      <w:proofErr w:type="spellEnd"/>
      <w:r w:rsidRPr="1D0F4B74">
        <w:rPr>
          <w:rFonts w:ascii="Times New Roman" w:eastAsia="Times New Roman" w:hAnsi="Times New Roman" w:cs="Times New Roman"/>
        </w:rPr>
        <w:t xml:space="preserve"> and omnidirectional wheel designs. However, a conclusion was established as a team that those designs were not suitable. This is because firstly, the weight of the 4 wheels and motors combined would add a significant amount of weight to the rover, which did not meet the PDS on the optimization of weight. Secondly, the terrain where the rover will operate in is relatively rough and uneven, which is not well-suited for </w:t>
      </w:r>
      <w:proofErr w:type="spellStart"/>
      <w:r w:rsidRPr="1D0F4B74">
        <w:rPr>
          <w:rFonts w:ascii="Times New Roman" w:eastAsia="Times New Roman" w:hAnsi="Times New Roman" w:cs="Times New Roman"/>
        </w:rPr>
        <w:t>mecanum</w:t>
      </w:r>
      <w:proofErr w:type="spellEnd"/>
      <w:r w:rsidRPr="1D0F4B74">
        <w:rPr>
          <w:rFonts w:ascii="Times New Roman" w:eastAsia="Times New Roman" w:hAnsi="Times New Roman" w:cs="Times New Roman"/>
        </w:rPr>
        <w:t xml:space="preserve"> wheels. This is </w:t>
      </w:r>
      <w:r w:rsidR="00886551" w:rsidRPr="1D0F4B74">
        <w:rPr>
          <w:rFonts w:ascii="Times New Roman" w:eastAsia="Times New Roman" w:hAnsi="Times New Roman" w:cs="Times New Roman"/>
        </w:rPr>
        <w:t>because</w:t>
      </w:r>
      <w:r w:rsidRPr="1D0F4B74">
        <w:rPr>
          <w:rFonts w:ascii="Times New Roman" w:eastAsia="Times New Roman" w:hAnsi="Times New Roman" w:cs="Times New Roman"/>
        </w:rPr>
        <w:t xml:space="preserve"> there will be a lack of traction on the small </w:t>
      </w:r>
      <w:r w:rsidRPr="1D0F4B74">
        <w:rPr>
          <w:rFonts w:ascii="Times New Roman" w:eastAsia="Times New Roman" w:hAnsi="Times New Roman" w:cs="Times New Roman"/>
        </w:rPr>
        <w:lastRenderedPageBreak/>
        <w:t xml:space="preserve">angular rollers of the </w:t>
      </w:r>
      <w:proofErr w:type="spellStart"/>
      <w:r w:rsidRPr="1D0F4B74">
        <w:rPr>
          <w:rFonts w:ascii="Times New Roman" w:eastAsia="Times New Roman" w:hAnsi="Times New Roman" w:cs="Times New Roman"/>
        </w:rPr>
        <w:t>mecanum</w:t>
      </w:r>
      <w:proofErr w:type="spellEnd"/>
      <w:r w:rsidRPr="1D0F4B74">
        <w:rPr>
          <w:rFonts w:ascii="Times New Roman" w:eastAsia="Times New Roman" w:hAnsi="Times New Roman" w:cs="Times New Roman"/>
        </w:rPr>
        <w:t xml:space="preserve"> wheels, causing it to lose stability and control. There are also other disadvantages such as limited shock absorption and increased energy consumption to overcome the resistance of the ground, which are issues that the rover should avoid. </w:t>
      </w:r>
    </w:p>
    <w:p w14:paraId="000001D0" w14:textId="77777777" w:rsidR="003E6828" w:rsidRDefault="003E6828">
      <w:pPr>
        <w:rPr>
          <w:rFonts w:ascii="Times New Roman" w:eastAsia="Times New Roman" w:hAnsi="Times New Roman" w:cs="Times New Roman"/>
        </w:rPr>
      </w:pPr>
    </w:p>
    <w:p w14:paraId="000001D1"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Hence, we decided to stick to the basic 2 motor design, identical to the </w:t>
      </w:r>
      <w:proofErr w:type="spellStart"/>
      <w:r>
        <w:rPr>
          <w:rFonts w:ascii="Times New Roman" w:eastAsia="Times New Roman" w:hAnsi="Times New Roman" w:cs="Times New Roman"/>
        </w:rPr>
        <w:t>EEEBug</w:t>
      </w:r>
      <w:proofErr w:type="spellEnd"/>
      <w:r>
        <w:rPr>
          <w:rFonts w:ascii="Times New Roman" w:eastAsia="Times New Roman" w:hAnsi="Times New Roman" w:cs="Times New Roman"/>
        </w:rPr>
        <w:t xml:space="preserve">, with the TC78H620 motor driver module directly </w:t>
      </w:r>
      <w:r>
        <w:rPr>
          <w:rFonts w:ascii="Times New Roman" w:eastAsia="Times New Roman" w:hAnsi="Times New Roman" w:cs="Times New Roman"/>
        </w:rPr>
        <w:t xml:space="preserve">connected to the </w:t>
      </w:r>
      <w:proofErr w:type="spellStart"/>
      <w:r>
        <w:rPr>
          <w:rFonts w:ascii="Times New Roman" w:eastAsia="Times New Roman" w:hAnsi="Times New Roman" w:cs="Times New Roman"/>
        </w:rPr>
        <w:t>EEBug</w:t>
      </w:r>
      <w:proofErr w:type="spellEnd"/>
      <w:r>
        <w:rPr>
          <w:rFonts w:ascii="Times New Roman" w:eastAsia="Times New Roman" w:hAnsi="Times New Roman" w:cs="Times New Roman"/>
        </w:rPr>
        <w:t xml:space="preserve"> PCB, which </w:t>
      </w:r>
      <w:r>
        <w:rPr>
          <w:rFonts w:ascii="Times New Roman" w:eastAsia="Times New Roman" w:hAnsi="Times New Roman" w:cs="Times New Roman"/>
        </w:rPr>
        <w:t>is able to</w:t>
      </w:r>
      <w:r>
        <w:rPr>
          <w:rFonts w:ascii="Times New Roman" w:eastAsia="Times New Roman" w:hAnsi="Times New Roman" w:cs="Times New Roman"/>
        </w:rPr>
        <w:t xml:space="preserve"> separately control the direction and speed of the motor. This allows the rover to freely </w:t>
      </w:r>
      <w:proofErr w:type="spellStart"/>
      <w:r>
        <w:rPr>
          <w:rFonts w:ascii="Times New Roman" w:eastAsia="Times New Roman" w:hAnsi="Times New Roman" w:cs="Times New Roman"/>
        </w:rPr>
        <w:t>maneuver</w:t>
      </w:r>
      <w:proofErr w:type="spellEnd"/>
      <w:r>
        <w:rPr>
          <w:rFonts w:ascii="Times New Roman" w:eastAsia="Times New Roman" w:hAnsi="Times New Roman" w:cs="Times New Roman"/>
        </w:rPr>
        <w:t xml:space="preserve"> around the terrain more effectively and efficiently. </w:t>
      </w:r>
    </w:p>
    <w:p w14:paraId="000001D2" w14:textId="77777777" w:rsidR="003E6828" w:rsidRDefault="003E6828">
      <w:pPr>
        <w:rPr>
          <w:rFonts w:ascii="Times New Roman" w:eastAsia="Times New Roman" w:hAnsi="Times New Roman" w:cs="Times New Roman"/>
        </w:rPr>
      </w:pPr>
    </w:p>
    <w:p w14:paraId="000001D3" w14:textId="77777777" w:rsidR="003E6828" w:rsidRDefault="00235EA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B6DECE" wp14:editId="07777777">
            <wp:extent cx="3080605" cy="4101937"/>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5"/>
                    <a:srcRect/>
                    <a:stretch>
                      <a:fillRect/>
                    </a:stretch>
                  </pic:blipFill>
                  <pic:spPr>
                    <a:xfrm rot="16200000">
                      <a:off x="0" y="0"/>
                      <a:ext cx="3080605" cy="4101937"/>
                    </a:xfrm>
                    <a:prstGeom prst="rect">
                      <a:avLst/>
                    </a:prstGeom>
                    <a:ln/>
                  </pic:spPr>
                </pic:pic>
              </a:graphicData>
            </a:graphic>
          </wp:inline>
        </w:drawing>
      </w:r>
    </w:p>
    <w:p w14:paraId="000001D4" w14:textId="77777777" w:rsidR="003E6828" w:rsidRDefault="003E6828">
      <w:pPr>
        <w:rPr>
          <w:rFonts w:ascii="Times New Roman" w:eastAsia="Times New Roman" w:hAnsi="Times New Roman" w:cs="Times New Roman"/>
        </w:rPr>
      </w:pPr>
    </w:p>
    <w:p w14:paraId="000001D5"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In terms of our motor driver, as shown in the image abo</w:t>
      </w:r>
      <w:r>
        <w:rPr>
          <w:rFonts w:ascii="Times New Roman" w:eastAsia="Times New Roman" w:hAnsi="Times New Roman" w:cs="Times New Roman"/>
        </w:rPr>
        <w:t>ve, the TC78H620 module conveniently has a ENABLE and DIRECTION pin for the left and right motor separately. The ENABLE pin controls the speed of the motor, particularly its Pulse Width Modulation (PWM). To do so, the pin will have to be connected to one o</w:t>
      </w:r>
      <w:r>
        <w:rPr>
          <w:rFonts w:ascii="Times New Roman" w:eastAsia="Times New Roman" w:hAnsi="Times New Roman" w:cs="Times New Roman"/>
        </w:rPr>
        <w:t>f the digital pins of the Arduino board with a PWM output function, which includes any of pins 3, 5, 6, 9, 10 or 11, according to the schematic. Then, in the code, an “</w:t>
      </w:r>
      <w:proofErr w:type="spellStart"/>
      <w:r>
        <w:rPr>
          <w:rFonts w:ascii="Times New Roman" w:eastAsia="Times New Roman" w:hAnsi="Times New Roman" w:cs="Times New Roman"/>
        </w:rPr>
        <w:t>analogueWrite</w:t>
      </w:r>
      <w:proofErr w:type="spellEnd"/>
      <w:r>
        <w:rPr>
          <w:rFonts w:ascii="Times New Roman" w:eastAsia="Times New Roman" w:hAnsi="Times New Roman" w:cs="Times New Roman"/>
        </w:rPr>
        <w:t>()” function is used, which writes a value as a digital PWM signal, used to</w:t>
      </w:r>
      <w:r>
        <w:rPr>
          <w:rFonts w:ascii="Times New Roman" w:eastAsia="Times New Roman" w:hAnsi="Times New Roman" w:cs="Times New Roman"/>
        </w:rPr>
        <w:t xml:space="preserve"> control the motor speed. </w:t>
      </w:r>
    </w:p>
    <w:p w14:paraId="000001D6" w14:textId="77777777" w:rsidR="003E6828" w:rsidRDefault="003E6828" w:rsidP="00F36ED6">
      <w:pPr>
        <w:jc w:val="both"/>
        <w:rPr>
          <w:rFonts w:ascii="Times New Roman" w:eastAsia="Times New Roman" w:hAnsi="Times New Roman" w:cs="Times New Roman"/>
        </w:rPr>
      </w:pPr>
    </w:p>
    <w:p w14:paraId="000001D7"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The DIRECTION pin essentially controls the direction which the motor is rotating in, which is achieved using a “</w:t>
      </w:r>
      <w:proofErr w:type="spellStart"/>
      <w:r>
        <w:rPr>
          <w:rFonts w:ascii="Times New Roman" w:eastAsia="Times New Roman" w:hAnsi="Times New Roman" w:cs="Times New Roman"/>
        </w:rPr>
        <w:t>digitalWrite</w:t>
      </w:r>
      <w:proofErr w:type="spellEnd"/>
      <w:r>
        <w:rPr>
          <w:rFonts w:ascii="Times New Roman" w:eastAsia="Times New Roman" w:hAnsi="Times New Roman" w:cs="Times New Roman"/>
        </w:rPr>
        <w:t>()” function that writes either HIGH or LOW into the Arduino. A HIGH input means the motor will rotate c</w:t>
      </w:r>
      <w:r>
        <w:rPr>
          <w:rFonts w:ascii="Times New Roman" w:eastAsia="Times New Roman" w:hAnsi="Times New Roman" w:cs="Times New Roman"/>
        </w:rPr>
        <w:t xml:space="preserve">lockwise, while a LOW input would make the motor rotate anti-clockwise. </w:t>
      </w:r>
    </w:p>
    <w:p w14:paraId="000001D8" w14:textId="77777777" w:rsidR="003E6828" w:rsidRDefault="003E6828" w:rsidP="00F36ED6">
      <w:pPr>
        <w:jc w:val="both"/>
        <w:rPr>
          <w:rFonts w:ascii="Times New Roman" w:eastAsia="Times New Roman" w:hAnsi="Times New Roman" w:cs="Times New Roman"/>
        </w:rPr>
      </w:pPr>
    </w:p>
    <w:p w14:paraId="000001D9"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In the section “Joystick and Motor Movement” below, we will cover how this motor design is applied into the rover as a whole, and also how the movement of the rover will be controlle</w:t>
      </w:r>
      <w:r>
        <w:rPr>
          <w:rFonts w:ascii="Times New Roman" w:eastAsia="Times New Roman" w:hAnsi="Times New Roman" w:cs="Times New Roman"/>
        </w:rPr>
        <w:t xml:space="preserve">d to navigate the terrain. </w:t>
      </w:r>
    </w:p>
    <w:p w14:paraId="000001DA" w14:textId="77777777" w:rsidR="003E6828" w:rsidRDefault="003E6828">
      <w:pPr>
        <w:rPr>
          <w:rFonts w:ascii="Times New Roman" w:eastAsia="Times New Roman" w:hAnsi="Times New Roman" w:cs="Times New Roman"/>
        </w:rPr>
      </w:pPr>
    </w:p>
    <w:p w14:paraId="000001DB" w14:textId="46F71553" w:rsidR="003E6828" w:rsidRDefault="00F36ED6">
      <w:pPr>
        <w:rPr>
          <w:rFonts w:ascii="Times New Roman" w:eastAsia="Times New Roman" w:hAnsi="Times New Roman" w:cs="Times New Roman"/>
          <w:b/>
        </w:rPr>
      </w:pPr>
      <w:r>
        <w:rPr>
          <w:rFonts w:ascii="Times New Roman" w:eastAsia="Times New Roman" w:hAnsi="Times New Roman" w:cs="Times New Roman"/>
          <w:b/>
        </w:rPr>
        <w:t>2.</w:t>
      </w:r>
      <w:r w:rsidR="00235EA7">
        <w:rPr>
          <w:rFonts w:ascii="Times New Roman" w:eastAsia="Times New Roman" w:hAnsi="Times New Roman" w:cs="Times New Roman"/>
          <w:b/>
        </w:rPr>
        <w:t>3. Software Development:</w:t>
      </w:r>
    </w:p>
    <w:p w14:paraId="000001DC" w14:textId="77777777" w:rsidR="003E6828" w:rsidRDefault="003E6828">
      <w:pPr>
        <w:rPr>
          <w:rFonts w:ascii="Times New Roman" w:eastAsia="Times New Roman" w:hAnsi="Times New Roman" w:cs="Times New Roman"/>
        </w:rPr>
      </w:pPr>
    </w:p>
    <w:p w14:paraId="000001DD" w14:textId="016F15C3" w:rsidR="003E6828" w:rsidRDefault="00F36ED6">
      <w:pPr>
        <w:rPr>
          <w:rFonts w:ascii="Times New Roman" w:eastAsia="Times New Roman" w:hAnsi="Times New Roman" w:cs="Times New Roman"/>
          <w:b/>
        </w:rPr>
      </w:pPr>
      <w:r>
        <w:rPr>
          <w:rFonts w:ascii="Times New Roman" w:eastAsia="Times New Roman" w:hAnsi="Times New Roman" w:cs="Times New Roman"/>
          <w:b/>
        </w:rPr>
        <w:t>2.</w:t>
      </w:r>
      <w:r w:rsidR="00235EA7">
        <w:rPr>
          <w:rFonts w:ascii="Times New Roman" w:eastAsia="Times New Roman" w:hAnsi="Times New Roman" w:cs="Times New Roman"/>
          <w:b/>
        </w:rPr>
        <w:t>3.1 Name Detection:</w:t>
      </w:r>
    </w:p>
    <w:p w14:paraId="000001DE" w14:textId="77777777" w:rsidR="003E6828" w:rsidRDefault="003E6828">
      <w:pPr>
        <w:rPr>
          <w:rFonts w:ascii="Times New Roman" w:eastAsia="Times New Roman" w:hAnsi="Times New Roman" w:cs="Times New Roman"/>
          <w:b/>
          <w:sz w:val="24"/>
          <w:szCs w:val="24"/>
        </w:rPr>
      </w:pPr>
    </w:p>
    <w:p w14:paraId="000001DF"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lastRenderedPageBreak/>
        <w:t>We were initially told that the name of each of the aliens will be transmitted in the form of ASCII characters which are then framed as UART and then modulated with radio frequency. The diagram below demonstrates how the appearance of the radio signals are</w:t>
      </w:r>
      <w:r>
        <w:rPr>
          <w:rFonts w:ascii="Times New Roman" w:eastAsia="Times New Roman" w:hAnsi="Times New Roman" w:cs="Times New Roman"/>
        </w:rPr>
        <w:t xml:space="preserve"> expected to be like:</w:t>
      </w:r>
    </w:p>
    <w:p w14:paraId="1BE2C9BA" w14:textId="77777777" w:rsidR="00733757" w:rsidRDefault="00235EA7" w:rsidP="00733757">
      <w:pPr>
        <w:keepNext/>
      </w:pPr>
      <w:r>
        <w:rPr>
          <w:rFonts w:ascii="Times New Roman" w:eastAsia="Times New Roman" w:hAnsi="Times New Roman" w:cs="Times New Roman"/>
          <w:noProof/>
        </w:rPr>
        <w:drawing>
          <wp:inline distT="114300" distB="114300" distL="114300" distR="114300" wp14:anchorId="33AA7310" wp14:editId="07777777">
            <wp:extent cx="4052888" cy="1527427"/>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052888" cy="1527427"/>
                    </a:xfrm>
                    <a:prstGeom prst="rect">
                      <a:avLst/>
                    </a:prstGeom>
                    <a:ln/>
                  </pic:spPr>
                </pic:pic>
              </a:graphicData>
            </a:graphic>
          </wp:inline>
        </w:drawing>
      </w:r>
    </w:p>
    <w:p w14:paraId="000001E0" w14:textId="5773493C" w:rsidR="003E6828" w:rsidRDefault="00733757" w:rsidP="00733757">
      <w:pPr>
        <w:pStyle w:val="Caption"/>
        <w:rPr>
          <w:rFonts w:ascii="Times New Roman" w:eastAsia="Times New Roman" w:hAnsi="Times New Roman" w:cs="Times New Roman"/>
        </w:rPr>
      </w:pPr>
      <w:r>
        <w:t>Abstract image showing Radio waves and their corresponding binary values</w:t>
      </w:r>
    </w:p>
    <w:p w14:paraId="000001E1" w14:textId="6AE857E0" w:rsidR="003E6828" w:rsidRDefault="00235EA7">
      <w:pPr>
        <w:rPr>
          <w:rFonts w:ascii="Times New Roman" w:eastAsia="Times New Roman" w:hAnsi="Times New Roman" w:cs="Times New Roman"/>
        </w:rPr>
      </w:pPr>
      <w:r>
        <w:rPr>
          <w:rFonts w:ascii="Times New Roman" w:eastAsia="Times New Roman" w:hAnsi="Times New Roman" w:cs="Times New Roman"/>
        </w:rPr>
        <w:t>The diagram below is what the signals ended up looking like:</w:t>
      </w:r>
    </w:p>
    <w:p w14:paraId="2F5D352C" w14:textId="77777777" w:rsidR="00733757" w:rsidRDefault="0084414D" w:rsidP="00733757">
      <w:pPr>
        <w:keepNext/>
      </w:pPr>
      <w:r>
        <w:rPr>
          <w:noProof/>
        </w:rPr>
        <w:drawing>
          <wp:inline distT="0" distB="0" distL="0" distR="0" wp14:anchorId="4B4A2A42" wp14:editId="2EB26B28">
            <wp:extent cx="1503003" cy="2004060"/>
            <wp:effectExtent l="0" t="0" r="2540" b="0"/>
            <wp:docPr id="1060681358" name="Picture 1060681358" descr="A white electronic device with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1358" name="Picture 1" descr="A white electronic device with a screen&#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18343" cy="2024514"/>
                    </a:xfrm>
                    <a:prstGeom prst="rect">
                      <a:avLst/>
                    </a:prstGeom>
                    <a:noFill/>
                    <a:ln>
                      <a:noFill/>
                    </a:ln>
                  </pic:spPr>
                </pic:pic>
              </a:graphicData>
            </a:graphic>
          </wp:inline>
        </w:drawing>
      </w:r>
    </w:p>
    <w:p w14:paraId="25CDA56A" w14:textId="338FC477" w:rsidR="00733757" w:rsidRDefault="00733757" w:rsidP="00733757">
      <w:pPr>
        <w:pStyle w:val="Caption"/>
      </w:pPr>
      <w:r>
        <w:fldChar w:fldCharType="begin"/>
      </w:r>
      <w:r>
        <w:instrText xml:space="preserve"> SEQ Figure \* ARABIC </w:instrText>
      </w:r>
      <w:r>
        <w:fldChar w:fldCharType="separate"/>
      </w:r>
      <w:r w:rsidR="00BC1875">
        <w:rPr>
          <w:noProof/>
        </w:rPr>
        <w:t>35</w:t>
      </w:r>
      <w:r>
        <w:fldChar w:fldCharType="end"/>
      </w:r>
      <w:r>
        <w:t>-</w:t>
      </w:r>
      <w:r>
        <w:t>Actual outcome of radio signals</w:t>
      </w:r>
    </w:p>
    <w:p w14:paraId="000001E2" w14:textId="06FCE801" w:rsidR="003E6828" w:rsidRDefault="0084414D">
      <w:pPr>
        <w:rPr>
          <w:color w:val="A6A6A6" w:themeColor="background1" w:themeShade="A6"/>
        </w:rPr>
      </w:pPr>
      <w:r w:rsidRPr="6D9F50B7">
        <w:rPr>
          <w:color w:val="A6A6A6" w:themeColor="background1" w:themeShade="A6"/>
        </w:rPr>
        <w:t xml:space="preserve"> </w:t>
      </w:r>
    </w:p>
    <w:p w14:paraId="000001E3"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Once the infrared sensor was constructed, the main aim was to find a fast and time efficient way to store the frequency readings and convert it into its corresponding AS</w:t>
      </w:r>
      <w:r>
        <w:rPr>
          <w:rFonts w:ascii="Times New Roman" w:eastAsia="Times New Roman" w:hAnsi="Times New Roman" w:cs="Times New Roman"/>
        </w:rPr>
        <w:t xml:space="preserve">CII values. We then had to develop an algorithm that’ll be able to detect the start bit and consecutively store readings until the stop bit has been received. </w:t>
      </w:r>
    </w:p>
    <w:p w14:paraId="000001E4" w14:textId="77777777" w:rsidR="003E6828" w:rsidRDefault="003E6828">
      <w:pPr>
        <w:rPr>
          <w:rFonts w:ascii="Times New Roman" w:eastAsia="Times New Roman" w:hAnsi="Times New Roman" w:cs="Times New Roman"/>
        </w:rPr>
      </w:pPr>
    </w:p>
    <w:p w14:paraId="000001E5" w14:textId="77777777" w:rsidR="003E6828" w:rsidRDefault="003E6828">
      <w:pPr>
        <w:rPr>
          <w:rFonts w:ascii="Times New Roman" w:eastAsia="Times New Roman" w:hAnsi="Times New Roman" w:cs="Times New Roman"/>
        </w:rPr>
      </w:pPr>
    </w:p>
    <w:p w14:paraId="000001E6" w14:textId="25852F19" w:rsidR="003E6828" w:rsidRDefault="001F1834">
      <w:pPr>
        <w:rPr>
          <w:rFonts w:ascii="Times New Roman" w:eastAsia="Times New Roman" w:hAnsi="Times New Roman" w:cs="Times New Roman"/>
        </w:rPr>
      </w:pPr>
      <w:r>
        <w:rPr>
          <w:noProof/>
        </w:rPr>
        <mc:AlternateContent>
          <mc:Choice Requires="wps">
            <w:drawing>
              <wp:anchor distT="0" distB="0" distL="114300" distR="114300" simplePos="0" relativeHeight="251717120" behindDoc="0" locked="0" layoutInCell="1" allowOverlap="1" wp14:anchorId="6B99CE30" wp14:editId="0F5D5506">
                <wp:simplePos x="0" y="0"/>
                <wp:positionH relativeFrom="column">
                  <wp:posOffset>4286250</wp:posOffset>
                </wp:positionH>
                <wp:positionV relativeFrom="paragraph">
                  <wp:posOffset>2192020</wp:posOffset>
                </wp:positionV>
                <wp:extent cx="2128520" cy="635"/>
                <wp:effectExtent l="0" t="0" r="0" b="0"/>
                <wp:wrapSquare wrapText="bothSides"/>
                <wp:docPr id="1119669683" name="Text Box 1119669683"/>
                <wp:cNvGraphicFramePr/>
                <a:graphic xmlns:a="http://schemas.openxmlformats.org/drawingml/2006/main">
                  <a:graphicData uri="http://schemas.microsoft.com/office/word/2010/wordprocessingShape">
                    <wps:wsp>
                      <wps:cNvSpPr txBox="1"/>
                      <wps:spPr>
                        <a:xfrm>
                          <a:off x="0" y="0"/>
                          <a:ext cx="2128520" cy="635"/>
                        </a:xfrm>
                        <a:prstGeom prst="rect">
                          <a:avLst/>
                        </a:prstGeom>
                        <a:solidFill>
                          <a:prstClr val="white"/>
                        </a:solidFill>
                        <a:ln>
                          <a:noFill/>
                        </a:ln>
                      </wps:spPr>
                      <wps:txbx>
                        <w:txbxContent>
                          <w:p w14:paraId="7904833F" w14:textId="413BEBE1" w:rsidR="001F1834" w:rsidRPr="00F90DCF" w:rsidRDefault="001F1834" w:rsidP="001F1834">
                            <w:pPr>
                              <w:pStyle w:val="Caption"/>
                              <w:rPr>
                                <w:noProof/>
                              </w:rPr>
                            </w:pPr>
                            <w:r>
                              <w:t>Algorithm showing how the binary code is converted into ASCII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9CE30" id="Text Box 1119669683" o:spid="_x0000_s1051" type="#_x0000_t202" style="position:absolute;margin-left:337.5pt;margin-top:172.6pt;width:167.6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ClGAIAAD8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" stroked="f">
                <v:textbox style="mso-fit-shape-to-text:t" inset="0,0,0,0">
                  <w:txbxContent>
                    <w:p w14:paraId="7904833F" w14:textId="413BEBE1" w:rsidR="001F1834" w:rsidRPr="00F90DCF" w:rsidRDefault="001F1834" w:rsidP="001F1834">
                      <w:pPr>
                        <w:pStyle w:val="Caption"/>
                        <w:rPr>
                          <w:noProof/>
                        </w:rPr>
                      </w:pPr>
                      <w:r>
                        <w:t>Algorithm showing how the binary code is converted into ASCII</w:t>
                      </w:r>
                    </w:p>
                  </w:txbxContent>
                </v:textbox>
                <w10:wrap type="square"/>
              </v:shape>
            </w:pict>
          </mc:Fallback>
        </mc:AlternateContent>
      </w:r>
      <w:r w:rsidR="00A852AF">
        <w:rPr>
          <w:noProof/>
        </w:rPr>
        <w:drawing>
          <wp:anchor distT="114300" distB="114300" distL="114300" distR="114300" simplePos="0" relativeHeight="251604480" behindDoc="0" locked="0" layoutInCell="1" hidden="0" allowOverlap="1" wp14:anchorId="3F89F844" wp14:editId="09E02DED">
            <wp:simplePos x="0" y="0"/>
            <wp:positionH relativeFrom="column">
              <wp:posOffset>4286250</wp:posOffset>
            </wp:positionH>
            <wp:positionV relativeFrom="paragraph">
              <wp:posOffset>571500</wp:posOffset>
            </wp:positionV>
            <wp:extent cx="2128520" cy="1563370"/>
            <wp:effectExtent l="0" t="0" r="5080" b="0"/>
            <wp:wrapSquare wrapText="bothSides" distT="114300" distB="114300" distL="114300" distR="114300"/>
            <wp:docPr id="40" name="Picture 40"/>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2128520" cy="1563370"/>
                    </a:xfrm>
                    <a:prstGeom prst="rect">
                      <a:avLst/>
                    </a:prstGeom>
                    <a:ln/>
                  </pic:spPr>
                </pic:pic>
              </a:graphicData>
            </a:graphic>
          </wp:anchor>
        </w:drawing>
      </w:r>
      <w:r w:rsidR="00235EA7">
        <w:rPr>
          <w:rFonts w:ascii="Times New Roman" w:eastAsia="Times New Roman" w:hAnsi="Times New Roman" w:cs="Times New Roman"/>
        </w:rPr>
        <w:t xml:space="preserve">Our main aim was to find a method which’ll allow us to use Interrupts within our program </w:t>
      </w:r>
      <w:r w:rsidR="00235EA7">
        <w:rPr>
          <w:rFonts w:ascii="Times New Roman" w:eastAsia="Times New Roman" w:hAnsi="Times New Roman" w:cs="Times New Roman"/>
        </w:rPr>
        <w:t>to use the algorithm at the right time. Initially the frequency of the timer had to be set for sampling and a compare register value was calculated. Throughou</w:t>
      </w:r>
      <w:r w:rsidR="00235EA7">
        <w:rPr>
          <w:rFonts w:ascii="Times New Roman" w:eastAsia="Times New Roman" w:hAnsi="Times New Roman" w:cs="Times New Roman"/>
        </w:rPr>
        <w:t xml:space="preserve">t the Rover’s operation the compare register is compared to the timer count and once they match the interrupt flag is cleared and the </w:t>
      </w:r>
      <w:r w:rsidR="00A852AF">
        <w:rPr>
          <w:rFonts w:ascii="Times New Roman" w:eastAsia="Times New Roman" w:hAnsi="Times New Roman" w:cs="Times New Roman"/>
        </w:rPr>
        <w:t>analogue</w:t>
      </w:r>
      <w:r w:rsidR="00235EA7">
        <w:rPr>
          <w:rFonts w:ascii="Times New Roman" w:eastAsia="Times New Roman" w:hAnsi="Times New Roman" w:cs="Times New Roman"/>
        </w:rPr>
        <w:t xml:space="preserve"> value is read and returned in order to start decoding the name.</w:t>
      </w:r>
    </w:p>
    <w:p w14:paraId="000001E7" w14:textId="77777777" w:rsidR="003E6828" w:rsidRDefault="003E6828">
      <w:pPr>
        <w:rPr>
          <w:rFonts w:ascii="Times New Roman" w:eastAsia="Times New Roman" w:hAnsi="Times New Roman" w:cs="Times New Roman"/>
        </w:rPr>
      </w:pPr>
    </w:p>
    <w:p w14:paraId="000001E8" w14:textId="47B73D7F" w:rsidR="003E6828" w:rsidRDefault="00235EA7">
      <w:pPr>
        <w:spacing w:after="240"/>
        <w:rPr>
          <w:rFonts w:ascii="Times New Roman" w:eastAsia="Times New Roman" w:hAnsi="Times New Roman" w:cs="Times New Roman"/>
        </w:rPr>
      </w:pPr>
      <w:r>
        <w:rPr>
          <w:rFonts w:ascii="Times New Roman" w:eastAsia="Times New Roman" w:hAnsi="Times New Roman" w:cs="Times New Roman"/>
        </w:rPr>
        <w:t xml:space="preserve">The most important function, </w:t>
      </w:r>
      <w:proofErr w:type="spellStart"/>
      <w:r>
        <w:rPr>
          <w:rFonts w:ascii="Times New Roman" w:eastAsia="Times New Roman" w:hAnsi="Times New Roman" w:cs="Times New Roman"/>
        </w:rPr>
        <w:t>decodeName</w:t>
      </w:r>
      <w:proofErr w:type="spellEnd"/>
      <w:r>
        <w:rPr>
          <w:rFonts w:ascii="Times New Roman" w:eastAsia="Times New Roman" w:hAnsi="Times New Roman" w:cs="Times New Roman"/>
        </w:rPr>
        <w:t>() will in</w:t>
      </w:r>
      <w:r>
        <w:rPr>
          <w:rFonts w:ascii="Times New Roman" w:eastAsia="Times New Roman" w:hAnsi="Times New Roman" w:cs="Times New Roman"/>
        </w:rPr>
        <w:t>itially define the signal and sampling frequency constants. It’ll call the functions needed to initialise the interrupts. Once the interrupt is due, the Algorithm is performed to detect the start bit, repeatedly add bits to a string variable and end once t</w:t>
      </w:r>
      <w:r>
        <w:rPr>
          <w:rFonts w:ascii="Times New Roman" w:eastAsia="Times New Roman" w:hAnsi="Times New Roman" w:cs="Times New Roman"/>
        </w:rPr>
        <w:t xml:space="preserve">he required bit length is reached and the stop bit has been received (as shown to the right). Binary value is then converted into its ASCII value. This process will repeat until the full name has been </w:t>
      </w:r>
      <w:r>
        <w:rPr>
          <w:rFonts w:ascii="Times New Roman" w:eastAsia="Times New Roman" w:hAnsi="Times New Roman" w:cs="Times New Roman"/>
        </w:rPr>
        <w:lastRenderedPageBreak/>
        <w:t>repeated twice (as shown below). This is when we know t</w:t>
      </w:r>
      <w:r>
        <w:rPr>
          <w:rFonts w:ascii="Times New Roman" w:eastAsia="Times New Roman" w:hAnsi="Times New Roman" w:cs="Times New Roman"/>
        </w:rPr>
        <w:t xml:space="preserve">he full name has been acquired. Once this is done the original name is returned and then outputted onto the UI. </w:t>
      </w:r>
      <w:r w:rsidR="00821CFC">
        <w:rPr>
          <w:noProof/>
        </w:rPr>
        <mc:AlternateContent>
          <mc:Choice Requires="wps">
            <w:drawing>
              <wp:anchor distT="0" distB="0" distL="114300" distR="114300" simplePos="0" relativeHeight="251724288" behindDoc="0" locked="0" layoutInCell="1" allowOverlap="1" wp14:anchorId="5BBF17B6" wp14:editId="0A938C7E">
                <wp:simplePos x="0" y="0"/>
                <wp:positionH relativeFrom="column">
                  <wp:posOffset>-256540</wp:posOffset>
                </wp:positionH>
                <wp:positionV relativeFrom="paragraph">
                  <wp:posOffset>3373755</wp:posOffset>
                </wp:positionV>
                <wp:extent cx="3075940" cy="635"/>
                <wp:effectExtent l="0" t="0" r="0" b="0"/>
                <wp:wrapSquare wrapText="bothSides"/>
                <wp:docPr id="1790917116" name="Text Box 1790917116"/>
                <wp:cNvGraphicFramePr/>
                <a:graphic xmlns:a="http://schemas.openxmlformats.org/drawingml/2006/main">
                  <a:graphicData uri="http://schemas.microsoft.com/office/word/2010/wordprocessingShape">
                    <wps:wsp>
                      <wps:cNvSpPr txBox="1"/>
                      <wps:spPr>
                        <a:xfrm>
                          <a:off x="0" y="0"/>
                          <a:ext cx="3075940" cy="635"/>
                        </a:xfrm>
                        <a:prstGeom prst="rect">
                          <a:avLst/>
                        </a:prstGeom>
                        <a:solidFill>
                          <a:prstClr val="white"/>
                        </a:solidFill>
                        <a:ln>
                          <a:noFill/>
                        </a:ln>
                      </wps:spPr>
                      <wps:txbx>
                        <w:txbxContent>
                          <w:p w14:paraId="4E80A641" w14:textId="427E147D" w:rsidR="00821CFC" w:rsidRPr="00027EB7" w:rsidRDefault="00821CFC" w:rsidP="00821CFC">
                            <w:pPr>
                              <w:pStyle w:val="Caption"/>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36</w:t>
                            </w:r>
                            <w:r>
                              <w:rPr>
                                <w:rFonts w:ascii="Times New Roman" w:eastAsia="Times New Roman" w:hAnsi="Times New Roman" w:cs="Times New Roman"/>
                              </w:rPr>
                              <w:fldChar w:fldCharType="end"/>
                            </w:r>
                            <w:r w:rsidR="00C60F46">
                              <w:t xml:space="preserve">- </w:t>
                            </w:r>
                            <w:r>
                              <w:t>Algorithm showing how Correct name is detected and returned</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37</w:t>
                            </w:r>
                            <w:r>
                              <w:rPr>
                                <w:rFonts w:ascii="Times New Roman" w:eastAsia="Times New Roman" w:hAnsi="Times New Roman" w:cs="Times New Roman"/>
                              </w:rPr>
                              <w:fldChar w:fldCharType="end"/>
                            </w:r>
                            <w:r>
                              <w:t>Algorithm showing how Correct name is detected and returned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F17B6" id="Text Box 1790917116" o:spid="_x0000_s1052" type="#_x0000_t202" style="position:absolute;margin-left:-20.2pt;margin-top:265.65pt;width:242.2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8p6GgIAAD8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" stroked="f">
                <v:textbox style="mso-fit-shape-to-text:t" inset="0,0,0,0">
                  <w:txbxContent>
                    <w:p w14:paraId="4E80A641" w14:textId="427E147D" w:rsidR="00821CFC" w:rsidRPr="00027EB7" w:rsidRDefault="00821CFC" w:rsidP="00821CFC">
                      <w:pPr>
                        <w:pStyle w:val="Caption"/>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36</w:t>
                      </w:r>
                      <w:r>
                        <w:rPr>
                          <w:rFonts w:ascii="Times New Roman" w:eastAsia="Times New Roman" w:hAnsi="Times New Roman" w:cs="Times New Roman"/>
                        </w:rPr>
                        <w:fldChar w:fldCharType="end"/>
                      </w:r>
                      <w:r w:rsidR="00C60F46">
                        <w:t xml:space="preserve">- </w:t>
                      </w:r>
                      <w:r>
                        <w:t>Algorithm showing how Correct name is detected and returned</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BC1875">
                        <w:rPr>
                          <w:rFonts w:ascii="Times New Roman" w:eastAsia="Times New Roman" w:hAnsi="Times New Roman" w:cs="Times New Roman"/>
                          <w:noProof/>
                        </w:rPr>
                        <w:t>37</w:t>
                      </w:r>
                      <w:r>
                        <w:rPr>
                          <w:rFonts w:ascii="Times New Roman" w:eastAsia="Times New Roman" w:hAnsi="Times New Roman" w:cs="Times New Roman"/>
                        </w:rPr>
                        <w:fldChar w:fldCharType="end"/>
                      </w:r>
                      <w:r>
                        <w:t>Algorithm showing how Correct name is detected and returned</w:t>
                      </w:r>
                    </w:p>
                  </w:txbxContent>
                </v:textbox>
                <w10:wrap type="square"/>
              </v:shape>
            </w:pict>
          </mc:Fallback>
        </mc:AlternateContent>
      </w:r>
      <w:r>
        <w:rPr>
          <w:noProof/>
        </w:rPr>
        <w:drawing>
          <wp:anchor distT="114300" distB="114300" distL="114300" distR="114300" simplePos="0" relativeHeight="251612672" behindDoc="0" locked="0" layoutInCell="1" hidden="0" allowOverlap="1" wp14:anchorId="2082B1D4" wp14:editId="784E9118">
            <wp:simplePos x="0" y="0"/>
            <wp:positionH relativeFrom="column">
              <wp:posOffset>-257174</wp:posOffset>
            </wp:positionH>
            <wp:positionV relativeFrom="paragraph">
              <wp:posOffset>1502713</wp:posOffset>
            </wp:positionV>
            <wp:extent cx="3076260" cy="1814513"/>
            <wp:effectExtent l="0" t="0" r="0" b="0"/>
            <wp:wrapSquare wrapText="bothSides" distT="114300" distB="114300" distL="114300" distR="114300"/>
            <wp:docPr id="56" name="Picture 56"/>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3076260" cy="1814513"/>
                    </a:xfrm>
                    <a:prstGeom prst="rect">
                      <a:avLst/>
                    </a:prstGeom>
                    <a:ln/>
                  </pic:spPr>
                </pic:pic>
              </a:graphicData>
            </a:graphic>
          </wp:anchor>
        </w:drawing>
      </w:r>
    </w:p>
    <w:p w14:paraId="000001E9"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The functions used for handling the interrupts provide several advantages in the context of the given code. First, we’re able to dynamically s</w:t>
      </w:r>
      <w:r>
        <w:rPr>
          <w:rFonts w:ascii="Times New Roman" w:eastAsia="Times New Roman" w:hAnsi="Times New Roman" w:cs="Times New Roman"/>
        </w:rPr>
        <w:t xml:space="preserve">et the frequency of the timer used for sampling without having to modify the rest of the code. The </w:t>
      </w:r>
      <w:proofErr w:type="spellStart"/>
      <w:r>
        <w:rPr>
          <w:rFonts w:ascii="Times New Roman" w:eastAsia="Times New Roman" w:hAnsi="Times New Roman" w:cs="Times New Roman"/>
        </w:rPr>
        <w:t>startTimer</w:t>
      </w:r>
      <w:proofErr w:type="spellEnd"/>
      <w:r>
        <w:rPr>
          <w:rFonts w:ascii="Times New Roman" w:eastAsia="Times New Roman" w:hAnsi="Times New Roman" w:cs="Times New Roman"/>
        </w:rPr>
        <w:t xml:space="preserve"> function can be called in other parts of the code, promoting modularity and reusability. By promoting the use interrupts, we are allowing the code</w:t>
      </w:r>
      <w:r>
        <w:rPr>
          <w:rFonts w:ascii="Times New Roman" w:eastAsia="Times New Roman" w:hAnsi="Times New Roman" w:cs="Times New Roman"/>
        </w:rPr>
        <w:t xml:space="preserve"> to asynchronously respond to events triggered by the timer, in this scenario is when the compare register matches the timer count. This’ll prevent the need for any busy waiting and allows the Arduino to perform other tasks while waiting for the interrupt </w:t>
      </w:r>
      <w:r>
        <w:rPr>
          <w:rFonts w:ascii="Times New Roman" w:eastAsia="Times New Roman" w:hAnsi="Times New Roman" w:cs="Times New Roman"/>
        </w:rPr>
        <w:t>to occur, therefore improving the overall efficiency and responsiveness of the code.</w:t>
      </w:r>
    </w:p>
    <w:p w14:paraId="000001EA" w14:textId="77777777" w:rsidR="003E6828" w:rsidRDefault="003E6828">
      <w:pPr>
        <w:rPr>
          <w:rFonts w:ascii="Times New Roman" w:eastAsia="Times New Roman" w:hAnsi="Times New Roman" w:cs="Times New Roman"/>
        </w:rPr>
      </w:pPr>
    </w:p>
    <w:p w14:paraId="000001EB"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 code responsible for performing these tasks can be found in </w:t>
      </w:r>
      <w:proofErr w:type="spellStart"/>
      <w:r>
        <w:rPr>
          <w:rFonts w:ascii="Times New Roman" w:eastAsia="Times New Roman" w:hAnsi="Times New Roman" w:cs="Times New Roman"/>
        </w:rPr>
        <w:t>name.h</w:t>
      </w:r>
      <w:proofErr w:type="spellEnd"/>
      <w:r>
        <w:rPr>
          <w:rFonts w:ascii="Times New Roman" w:eastAsia="Times New Roman" w:hAnsi="Times New Roman" w:cs="Times New Roman"/>
        </w:rPr>
        <w:t>.</w:t>
      </w:r>
    </w:p>
    <w:p w14:paraId="000001EC" w14:textId="77777777" w:rsidR="003E6828" w:rsidRDefault="003E6828"/>
    <w:p w14:paraId="000001ED"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3.2 Joystick/Motor Movement:</w:t>
      </w:r>
    </w:p>
    <w:p w14:paraId="000001EE" w14:textId="77777777" w:rsidR="003E6828" w:rsidRDefault="003E6828">
      <w:pPr>
        <w:rPr>
          <w:rFonts w:ascii="Times New Roman" w:eastAsia="Times New Roman" w:hAnsi="Times New Roman" w:cs="Times New Roman"/>
          <w:b/>
        </w:rPr>
      </w:pPr>
    </w:p>
    <w:p w14:paraId="000001EF" w14:textId="2AF50AED" w:rsidR="003E6828" w:rsidRDefault="00A63F59" w:rsidP="00A63F59">
      <w:pPr>
        <w:jc w:val="both"/>
        <w:rPr>
          <w:rFonts w:ascii="Times New Roman" w:eastAsia="Times New Roman" w:hAnsi="Times New Roman" w:cs="Times New Roman"/>
        </w:rPr>
      </w:pPr>
      <w:r>
        <w:rPr>
          <w:noProof/>
        </w:rPr>
        <mc:AlternateContent>
          <mc:Choice Requires="wps">
            <w:drawing>
              <wp:anchor distT="0" distB="0" distL="114300" distR="114300" simplePos="0" relativeHeight="251695616" behindDoc="0" locked="0" layoutInCell="1" allowOverlap="1" wp14:anchorId="44137367" wp14:editId="49066546">
                <wp:simplePos x="0" y="0"/>
                <wp:positionH relativeFrom="column">
                  <wp:posOffset>3094990</wp:posOffset>
                </wp:positionH>
                <wp:positionV relativeFrom="paragraph">
                  <wp:posOffset>1811655</wp:posOffset>
                </wp:positionV>
                <wp:extent cx="2638425" cy="635"/>
                <wp:effectExtent l="0" t="0" r="0" b="0"/>
                <wp:wrapSquare wrapText="bothSides"/>
                <wp:docPr id="1575769684" name="Text Box 1575769684"/>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0D113AA0" w14:textId="000770AD" w:rsidR="00A63F59" w:rsidRPr="00FF4428" w:rsidRDefault="00A63F59" w:rsidP="00A63F59">
                            <w:pPr>
                              <w:pStyle w:val="Caption"/>
                              <w:rPr>
                                <w:noProof/>
                              </w:rPr>
                            </w:pPr>
                            <w:r>
                              <w:t xml:space="preserve">Figure </w:t>
                            </w:r>
                            <w:fldSimple w:instr=" SEQ Figure \* ARABIC ">
                              <w:r w:rsidR="00BC1875">
                                <w:rPr>
                                  <w:noProof/>
                                </w:rPr>
                                <w:t>38</w:t>
                              </w:r>
                            </w:fldSimple>
                            <w:r>
                              <w:t>. Motor control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37367" id="Text Box 1575769684" o:spid="_x0000_s1053" type="#_x0000_t202" style="position:absolute;left:0;text-align:left;margin-left:243.7pt;margin-top:142.65pt;width:207.7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9O2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s5u7z9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" stroked="f">
                <v:textbox style="mso-fit-shape-to-text:t" inset="0,0,0,0">
                  <w:txbxContent>
                    <w:p w14:paraId="0D113AA0" w14:textId="000770AD" w:rsidR="00A63F59" w:rsidRPr="00FF4428" w:rsidRDefault="00A63F59" w:rsidP="00A63F59">
                      <w:pPr>
                        <w:pStyle w:val="Caption"/>
                        <w:rPr>
                          <w:noProof/>
                        </w:rPr>
                      </w:pPr>
                      <w:r>
                        <w:t xml:space="preserve">Figure </w:t>
                      </w:r>
                      <w:fldSimple w:instr=" SEQ Figure \* ARABIC ">
                        <w:r w:rsidR="00BC1875">
                          <w:rPr>
                            <w:noProof/>
                          </w:rPr>
                          <w:t>38</w:t>
                        </w:r>
                      </w:fldSimple>
                      <w:r>
                        <w:t>. Motor control code</w:t>
                      </w:r>
                    </w:p>
                  </w:txbxContent>
                </v:textbox>
                <w10:wrap type="square"/>
              </v:shape>
            </w:pict>
          </mc:Fallback>
        </mc:AlternateContent>
      </w:r>
      <w:r>
        <w:rPr>
          <w:noProof/>
        </w:rPr>
        <w:drawing>
          <wp:anchor distT="114300" distB="114300" distL="114300" distR="114300" simplePos="0" relativeHeight="251619840" behindDoc="0" locked="0" layoutInCell="1" hidden="0" allowOverlap="1" wp14:anchorId="164FBF1B" wp14:editId="7921482A">
            <wp:simplePos x="0" y="0"/>
            <wp:positionH relativeFrom="margin">
              <wp:align>right</wp:align>
            </wp:positionH>
            <wp:positionV relativeFrom="paragraph">
              <wp:posOffset>1710</wp:posOffset>
            </wp:positionV>
            <wp:extent cx="2638425" cy="1753614"/>
            <wp:effectExtent l="0" t="0" r="0" b="0"/>
            <wp:wrapSquare wrapText="bothSides" distT="114300" distB="114300" distL="114300" distR="114300"/>
            <wp:docPr id="22" name="Picture 22"/>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t="40610" r="-3358"/>
                    <a:stretch>
                      <a:fillRect/>
                    </a:stretch>
                  </pic:blipFill>
                  <pic:spPr>
                    <a:xfrm>
                      <a:off x="0" y="0"/>
                      <a:ext cx="2638425" cy="1753614"/>
                    </a:xfrm>
                    <a:prstGeom prst="rect">
                      <a:avLst/>
                    </a:prstGeom>
                    <a:ln/>
                  </pic:spPr>
                </pic:pic>
              </a:graphicData>
            </a:graphic>
          </wp:anchor>
        </w:drawing>
      </w:r>
      <w:r w:rsidR="00235EA7">
        <w:rPr>
          <w:rFonts w:ascii="Times New Roman" w:eastAsia="Times New Roman" w:hAnsi="Times New Roman" w:cs="Times New Roman"/>
        </w:rPr>
        <w:t>Our initial design in controlling the rover was to test out the Use</w:t>
      </w:r>
      <w:r w:rsidR="00235EA7">
        <w:rPr>
          <w:rFonts w:ascii="Times New Roman" w:eastAsia="Times New Roman" w:hAnsi="Times New Roman" w:cs="Times New Roman"/>
        </w:rPr>
        <w:t xml:space="preserve">r Datagram Protocol (UDP) system but manually sending a </w:t>
      </w:r>
      <w:r w:rsidR="00235EA7">
        <w:rPr>
          <w:rFonts w:ascii="Times New Roman" w:eastAsia="Times New Roman" w:hAnsi="Times New Roman" w:cs="Times New Roman"/>
        </w:rPr>
        <w:t>5</w:t>
      </w:r>
      <w:r w:rsidR="00A852AF">
        <w:rPr>
          <w:rFonts w:ascii="Times New Roman" w:eastAsia="Times New Roman" w:hAnsi="Times New Roman" w:cs="Times New Roman"/>
        </w:rPr>
        <w:t>-</w:t>
      </w:r>
      <w:r w:rsidR="00235EA7">
        <w:rPr>
          <w:rFonts w:ascii="Times New Roman" w:eastAsia="Times New Roman" w:hAnsi="Times New Roman" w:cs="Times New Roman"/>
        </w:rPr>
        <w:t>index</w:t>
      </w:r>
      <w:r w:rsidR="00235EA7">
        <w:rPr>
          <w:rFonts w:ascii="Times New Roman" w:eastAsia="Times New Roman" w:hAnsi="Times New Roman" w:cs="Times New Roman"/>
        </w:rPr>
        <w:t xml:space="preserve"> packet from the main. One of the indexes will involve a command on the direction which the rover travels, while the other 3 is converted to a 3-digit integer which determines the distance trav</w:t>
      </w:r>
      <w:r w:rsidR="00235EA7">
        <w:rPr>
          <w:rFonts w:ascii="Times New Roman" w:eastAsia="Times New Roman" w:hAnsi="Times New Roman" w:cs="Times New Roman"/>
        </w:rPr>
        <w:t xml:space="preserve">elled in that direction. A snippet of how the function is called from our main is shown on the right. This function will also be analysed in detail in section 3.5 User Interface and Remote Control. </w:t>
      </w:r>
    </w:p>
    <w:p w14:paraId="000001F0" w14:textId="77777777" w:rsidR="003E6828" w:rsidRDefault="003E6828" w:rsidP="00A63F59">
      <w:pPr>
        <w:jc w:val="both"/>
        <w:rPr>
          <w:rFonts w:ascii="Times New Roman" w:eastAsia="Times New Roman" w:hAnsi="Times New Roman" w:cs="Times New Roman"/>
        </w:rPr>
      </w:pPr>
    </w:p>
    <w:p w14:paraId="000001F1" w14:textId="15B0DF92" w:rsidR="003E6828" w:rsidRDefault="00235EA7" w:rsidP="00A63F59">
      <w:pPr>
        <w:jc w:val="both"/>
        <w:rPr>
          <w:rFonts w:ascii="Times New Roman" w:eastAsia="Times New Roman" w:hAnsi="Times New Roman" w:cs="Times New Roman"/>
        </w:rPr>
      </w:pPr>
      <w:r>
        <w:rPr>
          <w:rFonts w:ascii="Times New Roman" w:eastAsia="Times New Roman" w:hAnsi="Times New Roman" w:cs="Times New Roman"/>
        </w:rPr>
        <w:t>This was obviously not suitable for our final design si</w:t>
      </w:r>
      <w:r>
        <w:rPr>
          <w:rFonts w:ascii="Times New Roman" w:eastAsia="Times New Roman" w:hAnsi="Times New Roman" w:cs="Times New Roman"/>
        </w:rPr>
        <w:t xml:space="preserve">nce the range of movement of the rover was solely restricted to left, right, forwards and backwards, in addition to the fact that it was extremely inefficient to manually send packets to the Arduino.  </w:t>
      </w:r>
    </w:p>
    <w:p w14:paraId="000001F2" w14:textId="77777777" w:rsidR="003E6828" w:rsidRDefault="003E6828" w:rsidP="00A63F59">
      <w:pPr>
        <w:jc w:val="both"/>
        <w:rPr>
          <w:rFonts w:ascii="Times New Roman" w:eastAsia="Times New Roman" w:hAnsi="Times New Roman" w:cs="Times New Roman"/>
        </w:rPr>
      </w:pPr>
    </w:p>
    <w:p w14:paraId="000001F3" w14:textId="3D7DA3BB" w:rsidR="003E6828" w:rsidRDefault="00A63F59" w:rsidP="00A63F59">
      <w:pPr>
        <w:jc w:val="both"/>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702784" behindDoc="0" locked="0" layoutInCell="1" allowOverlap="1" wp14:anchorId="3B8D1511" wp14:editId="1567FF6E">
                <wp:simplePos x="0" y="0"/>
                <wp:positionH relativeFrom="column">
                  <wp:posOffset>0</wp:posOffset>
                </wp:positionH>
                <wp:positionV relativeFrom="paragraph">
                  <wp:posOffset>2421890</wp:posOffset>
                </wp:positionV>
                <wp:extent cx="2204720" cy="635"/>
                <wp:effectExtent l="0" t="0" r="0" b="0"/>
                <wp:wrapSquare wrapText="bothSides"/>
                <wp:docPr id="1558585280" name="Text Box 1558585280"/>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0E3131C0" w14:textId="04E6B552" w:rsidR="00A63F59" w:rsidRPr="00DA4ADA" w:rsidRDefault="00A63F59" w:rsidP="00A63F59">
                            <w:pPr>
                              <w:pStyle w:val="Caption"/>
                              <w:rPr>
                                <w:noProof/>
                              </w:rPr>
                            </w:pPr>
                            <w:r>
                              <w:t>Figure</w:t>
                            </w:r>
                            <w:r w:rsidR="00C920F1">
                              <w:t xml:space="preserve"> 9</w:t>
                            </w:r>
                            <w:r>
                              <w:t xml:space="preserve"> </w:t>
                            </w:r>
                            <w:fldSimple w:instr=" SEQ Figure \* ARABIC ">
                              <w:r w:rsidR="00BC1875">
                                <w:rPr>
                                  <w:noProof/>
                                </w:rPr>
                                <w:t>39</w:t>
                              </w:r>
                            </w:fldSimple>
                            <w:r>
                              <w:t>. Motor control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D1511" id="Text Box 1558585280" o:spid="_x0000_s1054" type="#_x0000_t202" style="position:absolute;left:0;text-align:left;margin-left:0;margin-top:190.7pt;width:173.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st/Gg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" stroked="f">
                <v:textbox style="mso-fit-shape-to-text:t" inset="0,0,0,0">
                  <w:txbxContent>
                    <w:p w14:paraId="0E3131C0" w14:textId="04E6B552" w:rsidR="00A63F59" w:rsidRPr="00DA4ADA" w:rsidRDefault="00A63F59" w:rsidP="00A63F59">
                      <w:pPr>
                        <w:pStyle w:val="Caption"/>
                        <w:rPr>
                          <w:noProof/>
                        </w:rPr>
                      </w:pPr>
                      <w:r>
                        <w:t>Figure</w:t>
                      </w:r>
                      <w:r w:rsidR="00C920F1">
                        <w:t xml:space="preserve"> 9</w:t>
                      </w:r>
                      <w:r>
                        <w:t xml:space="preserve"> </w:t>
                      </w:r>
                      <w:fldSimple w:instr=" SEQ Figure \* ARABIC ">
                        <w:r w:rsidR="00BC1875">
                          <w:rPr>
                            <w:noProof/>
                          </w:rPr>
                          <w:t>39</w:t>
                        </w:r>
                      </w:fldSimple>
                      <w:r>
                        <w:t>. Motor control code</w:t>
                      </w:r>
                    </w:p>
                  </w:txbxContent>
                </v:textbox>
                <w10:wrap type="square"/>
              </v:shape>
            </w:pict>
          </mc:Fallback>
        </mc:AlternateContent>
      </w:r>
      <w:r>
        <w:rPr>
          <w:noProof/>
        </w:rPr>
        <w:drawing>
          <wp:anchor distT="114300" distB="114300" distL="114300" distR="114300" simplePos="0" relativeHeight="251627008" behindDoc="0" locked="0" layoutInCell="1" hidden="0" allowOverlap="1" wp14:anchorId="5685DFB9" wp14:editId="0CDA7C9B">
            <wp:simplePos x="0" y="0"/>
            <wp:positionH relativeFrom="margin">
              <wp:align>left</wp:align>
            </wp:positionH>
            <wp:positionV relativeFrom="paragraph">
              <wp:posOffset>17389</wp:posOffset>
            </wp:positionV>
            <wp:extent cx="2205038" cy="2348112"/>
            <wp:effectExtent l="0" t="0" r="5080" b="0"/>
            <wp:wrapSquare wrapText="bothSides" distT="114300" distB="114300" distL="114300" distR="114300"/>
            <wp:docPr id="21" name="Picture 2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2205038" cy="2348112"/>
                    </a:xfrm>
                    <a:prstGeom prst="rect">
                      <a:avLst/>
                    </a:prstGeom>
                    <a:ln/>
                  </pic:spPr>
                </pic:pic>
              </a:graphicData>
            </a:graphic>
          </wp:anchor>
        </w:drawing>
      </w:r>
      <w:r w:rsidR="00235EA7">
        <w:rPr>
          <w:rFonts w:ascii="Times New Roman" w:eastAsia="Times New Roman" w:hAnsi="Times New Roman" w:cs="Times New Roman"/>
        </w:rPr>
        <w:t>Therefore, the movement system was modified by utili</w:t>
      </w:r>
      <w:r w:rsidR="00235EA7">
        <w:rPr>
          <w:rFonts w:ascii="Times New Roman" w:eastAsia="Times New Roman" w:hAnsi="Times New Roman" w:cs="Times New Roman"/>
        </w:rPr>
        <w:t xml:space="preserve">sing a joystick design. This was made from a Python desktop application with a graphical interface which automatically generates packets based on the position of the joystick. This allows the rover to move freely within our control of the joystick. </w:t>
      </w:r>
    </w:p>
    <w:p w14:paraId="000001F4" w14:textId="77777777" w:rsidR="003E6828" w:rsidRDefault="003E6828" w:rsidP="00A63F59">
      <w:pPr>
        <w:jc w:val="both"/>
        <w:rPr>
          <w:rFonts w:ascii="Times New Roman" w:eastAsia="Times New Roman" w:hAnsi="Times New Roman" w:cs="Times New Roman"/>
        </w:rPr>
      </w:pPr>
    </w:p>
    <w:p w14:paraId="000001F5" w14:textId="17FEFF8C" w:rsidR="003E6828" w:rsidRDefault="00A63F59" w:rsidP="00A63F59">
      <w:pPr>
        <w:jc w:val="both"/>
        <w:rPr>
          <w:rFonts w:ascii="Times New Roman" w:eastAsia="Times New Roman" w:hAnsi="Times New Roman" w:cs="Times New Roman"/>
        </w:rPr>
      </w:pPr>
      <w:r>
        <w:rPr>
          <w:noProof/>
        </w:rPr>
        <mc:AlternateContent>
          <mc:Choice Requires="wps">
            <w:drawing>
              <wp:anchor distT="0" distB="0" distL="114300" distR="114300" simplePos="0" relativeHeight="251709952" behindDoc="0" locked="0" layoutInCell="1" allowOverlap="1" wp14:anchorId="4A80AFF5" wp14:editId="51BEDFFF">
                <wp:simplePos x="0" y="0"/>
                <wp:positionH relativeFrom="column">
                  <wp:posOffset>-34925</wp:posOffset>
                </wp:positionH>
                <wp:positionV relativeFrom="paragraph">
                  <wp:posOffset>3469005</wp:posOffset>
                </wp:positionV>
                <wp:extent cx="2209800" cy="635"/>
                <wp:effectExtent l="0" t="0" r="0" b="0"/>
                <wp:wrapSquare wrapText="bothSides"/>
                <wp:docPr id="1971893593" name="Text Box 197189359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A19A88A" w14:textId="2976F8BF" w:rsidR="00A63F59" w:rsidRPr="004639E5" w:rsidRDefault="00235EA7" w:rsidP="00A63F59">
                            <w:pPr>
                              <w:pStyle w:val="Caption"/>
                              <w:rPr>
                                <w:noProof/>
                              </w:rPr>
                            </w:pPr>
                            <w14:conflictIns w:id="4" w:author="tayyab khalid">
                              <w:r>
                                <w:t xml:space="preserve">Figure </w:t>
                              </w:r>
                            </w14:conflictIns>
                            <w14:conflictIns w:id="5" w:author="tayyab khalid">
                              <w:r>
                                <w:fldChar w:fldCharType="begin"/>
                              </w:r>
                            </w14:conflictIns>
                            <w14:conflictIns w:id="6" w:author="tayyab khalid">
                              <w:r>
                                <w:instrText xml:space="preserve"> SEQ Figure \* ARABIC </w:instrText>
                              </w:r>
                            </w14:conflictIns>
                            <w14:conflictIns w:id="7" w:author="tayyab khalid">
                              <w:r>
                                <w:fldChar w:fldCharType="separate"/>
                              </w:r>
                            </w14:conflictIns>
                            <w:r w:rsidR="00BC1875">
                              <w:rPr>
                                <w:noProof/>
                              </w:rPr>
                              <w:t>40</w:t>
                            </w:r>
                            <w14:conflictIns w:id="8" w:author="tayyab khalid">
                              <w:r>
                                <w:rPr>
                                  <w:noProof/>
                                </w:rPr>
                                <w:fldChar w:fldCharType="end"/>
                              </w:r>
                            </w14:conflictIns>
                            <w14:conflictIns w:id="9" w:author="tayyab khalid">
                              <w:r>
                                <w:t xml:space="preserve">. </w:t>
                              </w:r>
                            </w14:conflictIns>
                            <w:r w:rsidR="00A63F59">
                              <w:t xml:space="preserve">Figure </w:t>
                            </w:r>
                            <w:r w:rsidR="00C920F1">
                              <w:t>10</w:t>
                            </w:r>
                            <w:r w:rsidR="00A63F59">
                              <w:t xml:space="preserve"> </w:t>
                            </w:r>
                            <w:fldSimple w:instr=" SEQ Figure \* ARABIC ">
                              <w:r w:rsidR="00BC1875">
                                <w:rPr>
                                  <w:noProof/>
                                </w:rPr>
                                <w:t>41</w:t>
                              </w:r>
                            </w:fldSimple>
                            <w:r w:rsidR="00A63F59">
                              <w:t>. Motor control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0AFF5" id="Text Box 1971893593" o:spid="_x0000_s1055" type="#_x0000_t202" style="position:absolute;left:0;text-align:left;margin-left:-2.75pt;margin-top:273.15pt;width:174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" stroked="f">
                <v:textbox style="mso-fit-shape-to-text:t" inset="0,0,0,0">
                  <w:txbxContent>
                    <w:p w14:paraId="1A19A88A" w14:textId="2976F8BF" w:rsidR="00A63F59" w:rsidRPr="004639E5" w:rsidRDefault="00235EA7" w:rsidP="00A63F59">
                      <w:pPr>
                        <w:pStyle w:val="Caption"/>
                        <w:rPr>
                          <w:noProof/>
                        </w:rPr>
                      </w:pPr>
                      <w14:conflictIns w:id="10" w:author="tayyab khalid">
                        <w:r>
                          <w:t xml:space="preserve">Figure </w:t>
                        </w:r>
                      </w14:conflictIns>
                      <w14:conflictIns w:id="11" w:author="tayyab khalid">
                        <w:r>
                          <w:fldChar w:fldCharType="begin"/>
                        </w:r>
                      </w14:conflictIns>
                      <w14:conflictIns w:id="12" w:author="tayyab khalid">
                        <w:r>
                          <w:instrText xml:space="preserve"> SEQ Figure \* ARABIC </w:instrText>
                        </w:r>
                      </w14:conflictIns>
                      <w14:conflictIns w:id="13" w:author="tayyab khalid">
                        <w:r>
                          <w:fldChar w:fldCharType="separate"/>
                        </w:r>
                      </w14:conflictIns>
                      <w:r w:rsidR="00BC1875">
                        <w:rPr>
                          <w:noProof/>
                        </w:rPr>
                        <w:t>40</w:t>
                      </w:r>
                      <w14:conflictIns w:id="14" w:author="tayyab khalid">
                        <w:r>
                          <w:rPr>
                            <w:noProof/>
                          </w:rPr>
                          <w:fldChar w:fldCharType="end"/>
                        </w:r>
                      </w14:conflictIns>
                      <w14:conflictIns w:id="15" w:author="tayyab khalid">
                        <w:r>
                          <w:t xml:space="preserve">. </w:t>
                        </w:r>
                      </w14:conflictIns>
                      <w:r w:rsidR="00A63F59">
                        <w:t xml:space="preserve">Figure </w:t>
                      </w:r>
                      <w:r w:rsidR="00C920F1">
                        <w:t>10</w:t>
                      </w:r>
                      <w:r w:rsidR="00A63F59">
                        <w:t xml:space="preserve"> </w:t>
                      </w:r>
                      <w:fldSimple w:instr=" SEQ Figure \* ARABIC ">
                        <w:r w:rsidR="00BC1875">
                          <w:rPr>
                            <w:noProof/>
                          </w:rPr>
                          <w:t>41</w:t>
                        </w:r>
                      </w:fldSimple>
                      <w:r w:rsidR="00A63F59">
                        <w:t>. Motor control code</w:t>
                      </w:r>
                    </w:p>
                  </w:txbxContent>
                </v:textbox>
                <w10:wrap type="square"/>
              </v:shape>
            </w:pict>
          </mc:Fallback>
        </mc:AlternateContent>
      </w:r>
      <w:r>
        <w:rPr>
          <w:noProof/>
        </w:rPr>
        <w:drawing>
          <wp:anchor distT="114300" distB="114300" distL="114300" distR="114300" simplePos="0" relativeHeight="251634176" behindDoc="0" locked="0" layoutInCell="1" hidden="0" allowOverlap="1" wp14:anchorId="12D48A9F" wp14:editId="34EAF7D6">
            <wp:simplePos x="0" y="0"/>
            <wp:positionH relativeFrom="column">
              <wp:posOffset>-35169</wp:posOffset>
            </wp:positionH>
            <wp:positionV relativeFrom="paragraph">
              <wp:posOffset>1522828</wp:posOffset>
            </wp:positionV>
            <wp:extent cx="2209800" cy="1889295"/>
            <wp:effectExtent l="0" t="0" r="0" b="0"/>
            <wp:wrapSquare wrapText="bothSides" distT="114300" distB="114300" distL="114300" distR="114300"/>
            <wp:docPr id="44" name="Picture 44"/>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2209800" cy="1889295"/>
                    </a:xfrm>
                    <a:prstGeom prst="rect">
                      <a:avLst/>
                    </a:prstGeom>
                    <a:ln/>
                  </pic:spPr>
                </pic:pic>
              </a:graphicData>
            </a:graphic>
          </wp:anchor>
        </w:drawing>
      </w:r>
      <w:r w:rsidR="00235EA7">
        <w:rPr>
          <w:rFonts w:ascii="Times New Roman" w:eastAsia="Times New Roman" w:hAnsi="Times New Roman" w:cs="Times New Roman"/>
        </w:rPr>
        <w:t>The j</w:t>
      </w:r>
      <w:r w:rsidR="00235EA7">
        <w:rPr>
          <w:rFonts w:ascii="Times New Roman" w:eastAsia="Times New Roman" w:hAnsi="Times New Roman" w:cs="Times New Roman"/>
        </w:rPr>
        <w:t xml:space="preserve">oystick is mapped from 0 to 999 in the x and y coordinate plane, where the “centre point” of the joystick, where the rover is designed to be stationary, is (500, 500). This drastically improved the movement of the rover because instead of manually sending </w:t>
      </w:r>
      <w:r w:rsidR="00235EA7">
        <w:rPr>
          <w:rFonts w:ascii="Times New Roman" w:eastAsia="Times New Roman" w:hAnsi="Times New Roman" w:cs="Times New Roman"/>
        </w:rPr>
        <w:t xml:space="preserve">packets to the main, the coordinates of the position of the joystick are automatically sent. This is then read by the modified Arduino </w:t>
      </w:r>
      <w:r w:rsidR="00235EA7">
        <w:rPr>
          <w:rFonts w:ascii="Times New Roman" w:eastAsia="Times New Roman" w:hAnsi="Times New Roman" w:cs="Times New Roman"/>
        </w:rPr>
        <w:t>code</w:t>
      </w:r>
      <w:r w:rsidR="00235EA7">
        <w:rPr>
          <w:rFonts w:ascii="Times New Roman" w:eastAsia="Times New Roman" w:hAnsi="Times New Roman" w:cs="Times New Roman"/>
        </w:rPr>
        <w:t xml:space="preserve"> and</w:t>
      </w:r>
      <w:r w:rsidR="00235EA7">
        <w:rPr>
          <w:rFonts w:ascii="Times New Roman" w:eastAsia="Times New Roman" w:hAnsi="Times New Roman" w:cs="Times New Roman"/>
        </w:rPr>
        <w:t xml:space="preserve"> is strategically mapped to control the movement of the rover in relation to the joystick. The image to the left</w:t>
      </w:r>
      <w:r w:rsidR="00235EA7">
        <w:rPr>
          <w:rFonts w:ascii="Times New Roman" w:eastAsia="Times New Roman" w:hAnsi="Times New Roman" w:cs="Times New Roman"/>
        </w:rPr>
        <w:t xml:space="preserve"> shows how the new packets </w:t>
      </w:r>
      <w:r w:rsidR="00A852AF">
        <w:rPr>
          <w:rFonts w:ascii="Times New Roman" w:eastAsia="Times New Roman" w:hAnsi="Times New Roman" w:cs="Times New Roman"/>
        </w:rPr>
        <w:t>is</w:t>
      </w:r>
      <w:r w:rsidR="00235EA7">
        <w:rPr>
          <w:rFonts w:ascii="Times New Roman" w:eastAsia="Times New Roman" w:hAnsi="Times New Roman" w:cs="Times New Roman"/>
        </w:rPr>
        <w:t xml:space="preserve"> converted to the direction and speed of the rover. The characters in the packets are converted into integers by subtracting 48. This is because, for instance, if the character “3” is converted, its ASCII code is 51, which mea</w:t>
      </w:r>
      <w:r w:rsidR="00235EA7">
        <w:rPr>
          <w:rFonts w:ascii="Times New Roman" w:eastAsia="Times New Roman" w:hAnsi="Times New Roman" w:cs="Times New Roman"/>
        </w:rPr>
        <w:t>ns it needs to be subtracted by “0”, with an ASCII code of 48 to obtain the actual integer of 3.</w:t>
      </w:r>
    </w:p>
    <w:p w14:paraId="000001F6" w14:textId="77777777" w:rsidR="003E6828" w:rsidRDefault="003E6828" w:rsidP="00A63F59">
      <w:pPr>
        <w:jc w:val="both"/>
        <w:rPr>
          <w:rFonts w:ascii="Times New Roman" w:eastAsia="Times New Roman" w:hAnsi="Times New Roman" w:cs="Times New Roman"/>
        </w:rPr>
      </w:pPr>
    </w:p>
    <w:p w14:paraId="000001F7" w14:textId="60A8CA84" w:rsidR="003E6828" w:rsidRDefault="00235EA7" w:rsidP="00A63F59">
      <w:pPr>
        <w:jc w:val="both"/>
        <w:rPr>
          <w:rFonts w:ascii="Times New Roman" w:eastAsia="Times New Roman" w:hAnsi="Times New Roman" w:cs="Times New Roman"/>
          <w:b/>
        </w:rPr>
      </w:pPr>
      <w:r>
        <w:rPr>
          <w:rFonts w:ascii="Times New Roman" w:eastAsia="Times New Roman" w:hAnsi="Times New Roman" w:cs="Times New Roman"/>
        </w:rPr>
        <w:t>This is accomplished by separating the joystick into 4 quadrants, similar to a unit circle, which determines the relative speed of each motor. For example, i</w:t>
      </w:r>
      <w:r>
        <w:rPr>
          <w:rFonts w:ascii="Times New Roman" w:eastAsia="Times New Roman" w:hAnsi="Times New Roman" w:cs="Times New Roman"/>
        </w:rPr>
        <w:t>n the image to the right, in the first quadrant, both the x and y coordinates are larger than 500, and the rover is expected to travel forwards and towards the right, depending on its position. The coordinates are then subtracted by 500 each to get a range</w:t>
      </w:r>
      <w:r>
        <w:rPr>
          <w:rFonts w:ascii="Times New Roman" w:eastAsia="Times New Roman" w:hAnsi="Times New Roman" w:cs="Times New Roman"/>
        </w:rPr>
        <w:t xml:space="preserve"> of 0-499. Then, x-coordinate values, which represents </w:t>
      </w:r>
      <w:r>
        <w:rPr>
          <w:rFonts w:ascii="Times New Roman" w:eastAsia="Times New Roman" w:hAnsi="Times New Roman" w:cs="Times New Roman"/>
        </w:rPr>
        <w:t xml:space="preserve">the </w:t>
      </w:r>
      <w:r>
        <w:rPr>
          <w:rFonts w:ascii="Times New Roman" w:eastAsia="Times New Roman" w:hAnsi="Times New Roman" w:cs="Times New Roman"/>
        </w:rPr>
        <w:t>turning</w:t>
      </w:r>
      <w:r>
        <w:rPr>
          <w:rFonts w:ascii="Times New Roman" w:eastAsia="Times New Roman" w:hAnsi="Times New Roman" w:cs="Times New Roman"/>
        </w:rPr>
        <w:t xml:space="preserve"> factor, determine the relative speed of the left and right motors using a custom algorithm that </w:t>
      </w:r>
      <w:r w:rsidR="00A852AF">
        <w:rPr>
          <w:rFonts w:ascii="Times New Roman" w:eastAsia="Times New Roman" w:hAnsi="Times New Roman" w:cs="Times New Roman"/>
        </w:rPr>
        <w:t>considers</w:t>
      </w:r>
      <w:r>
        <w:rPr>
          <w:rFonts w:ascii="Times New Roman" w:eastAsia="Times New Roman" w:hAnsi="Times New Roman" w:cs="Times New Roman"/>
        </w:rPr>
        <w:t xml:space="preserve"> the 0-499 range of values. Finally, the motor speeds are mapped into the </w:t>
      </w:r>
      <w:r>
        <w:rPr>
          <w:rFonts w:ascii="Times New Roman" w:eastAsia="Times New Roman" w:hAnsi="Times New Roman" w:cs="Times New Roman"/>
        </w:rPr>
        <w:t>appropriate range for the Arduino, which is 0-255. More on how the rover receives the packets is shown in 3.6 Rover Control.</w:t>
      </w:r>
    </w:p>
    <w:p w14:paraId="000001F8" w14:textId="77777777" w:rsidR="003E6828" w:rsidRDefault="003E6828" w:rsidP="00A63F59">
      <w:pPr>
        <w:jc w:val="both"/>
        <w:rPr>
          <w:rFonts w:ascii="Times New Roman" w:eastAsia="Times New Roman" w:hAnsi="Times New Roman" w:cs="Times New Roman"/>
          <w:b/>
        </w:rPr>
      </w:pPr>
    </w:p>
    <w:p w14:paraId="000001F9" w14:textId="77777777" w:rsidR="003E6828" w:rsidRDefault="00235EA7" w:rsidP="00A63F59">
      <w:pPr>
        <w:jc w:val="both"/>
        <w:rPr>
          <w:rFonts w:ascii="Times New Roman" w:eastAsia="Times New Roman" w:hAnsi="Times New Roman" w:cs="Times New Roman"/>
          <w:b/>
        </w:rPr>
      </w:pPr>
      <w:r>
        <w:rPr>
          <w:rFonts w:ascii="Times New Roman" w:eastAsia="Times New Roman" w:hAnsi="Times New Roman" w:cs="Times New Roman"/>
        </w:rPr>
        <w:t xml:space="preserve">The code responsible for performing these tasks can be found in </w:t>
      </w:r>
      <w:proofErr w:type="spellStart"/>
      <w:r>
        <w:rPr>
          <w:rFonts w:ascii="Times New Roman" w:eastAsia="Times New Roman" w:hAnsi="Times New Roman" w:cs="Times New Roman"/>
        </w:rPr>
        <w:t>movement.h</w:t>
      </w:r>
      <w:proofErr w:type="spellEnd"/>
      <w:r>
        <w:rPr>
          <w:rFonts w:ascii="Times New Roman" w:eastAsia="Times New Roman" w:hAnsi="Times New Roman" w:cs="Times New Roman"/>
        </w:rPr>
        <w:t>.</w:t>
      </w:r>
    </w:p>
    <w:p w14:paraId="000001FA" w14:textId="77777777" w:rsidR="003E6828" w:rsidRDefault="003E6828">
      <w:pPr>
        <w:rPr>
          <w:rFonts w:ascii="Times New Roman" w:eastAsia="Times New Roman" w:hAnsi="Times New Roman" w:cs="Times New Roman"/>
          <w:b/>
        </w:rPr>
      </w:pPr>
    </w:p>
    <w:p w14:paraId="000001FB" w14:textId="7F17397A" w:rsidR="003E6828" w:rsidRDefault="00F36ED6">
      <w:pPr>
        <w:rPr>
          <w:rFonts w:ascii="Times New Roman" w:eastAsia="Times New Roman" w:hAnsi="Times New Roman" w:cs="Times New Roman"/>
          <w:b/>
        </w:rPr>
      </w:pPr>
      <w:r>
        <w:rPr>
          <w:rFonts w:ascii="Times New Roman" w:eastAsia="Times New Roman" w:hAnsi="Times New Roman" w:cs="Times New Roman"/>
          <w:b/>
        </w:rPr>
        <w:t>2.</w:t>
      </w:r>
      <w:r w:rsidR="00235EA7">
        <w:rPr>
          <w:rFonts w:ascii="Times New Roman" w:eastAsia="Times New Roman" w:hAnsi="Times New Roman" w:cs="Times New Roman"/>
          <w:b/>
        </w:rPr>
        <w:t>3.3 Polarity Measurements:</w:t>
      </w:r>
    </w:p>
    <w:p w14:paraId="000001FC" w14:textId="77777777" w:rsidR="003E6828" w:rsidRDefault="003E6828">
      <w:pPr>
        <w:rPr>
          <w:rFonts w:ascii="Times New Roman" w:eastAsia="Times New Roman" w:hAnsi="Times New Roman" w:cs="Times New Roman"/>
        </w:rPr>
      </w:pPr>
    </w:p>
    <w:p w14:paraId="000001FD" w14:textId="0B1BB36F" w:rsidR="003E6828" w:rsidRDefault="00235EA7" w:rsidP="006C45F0">
      <w:pPr>
        <w:jc w:val="both"/>
        <w:rPr>
          <w:rFonts w:ascii="Times New Roman" w:eastAsia="Times New Roman" w:hAnsi="Times New Roman" w:cs="Times New Roman"/>
        </w:rPr>
      </w:pPr>
      <w:r>
        <w:rPr>
          <w:rFonts w:ascii="Times New Roman" w:eastAsia="Times New Roman" w:hAnsi="Times New Roman" w:cs="Times New Roman"/>
        </w:rPr>
        <w:t>For the purpose of polari</w:t>
      </w:r>
      <w:r>
        <w:rPr>
          <w:rFonts w:ascii="Times New Roman" w:eastAsia="Times New Roman" w:hAnsi="Times New Roman" w:cs="Times New Roman"/>
        </w:rPr>
        <w:t>ty measurements</w:t>
      </w:r>
      <w:r w:rsidR="00C51BB9">
        <w:rPr>
          <w:rFonts w:ascii="Times New Roman" w:eastAsia="Times New Roman" w:hAnsi="Times New Roman" w:cs="Times New Roman"/>
        </w:rPr>
        <w:t xml:space="preserve"> a 3-axis </w:t>
      </w:r>
      <w:r w:rsidR="00513AC9">
        <w:rPr>
          <w:rFonts w:ascii="Times New Roman" w:eastAsia="Times New Roman" w:hAnsi="Times New Roman" w:cs="Times New Roman"/>
        </w:rPr>
        <w:t xml:space="preserve">magnetometer is used. The MCU uses the </w:t>
      </w:r>
      <w:r w:rsidR="00605889">
        <w:rPr>
          <w:rFonts w:ascii="Times New Roman" w:eastAsia="Times New Roman" w:hAnsi="Times New Roman" w:cs="Times New Roman"/>
        </w:rPr>
        <w:t xml:space="preserve">I2C interface to read data from it. </w:t>
      </w:r>
      <w:r w:rsidR="00F36ED6">
        <w:rPr>
          <w:rFonts w:ascii="Times New Roman" w:eastAsia="Times New Roman" w:hAnsi="Times New Roman" w:cs="Times New Roman"/>
        </w:rPr>
        <w:t xml:space="preserve">Due to the weak magnetic field of the </w:t>
      </w:r>
      <w:r w:rsidR="004A2623">
        <w:rPr>
          <w:rFonts w:ascii="Times New Roman" w:eastAsia="Times New Roman" w:hAnsi="Times New Roman" w:cs="Times New Roman"/>
        </w:rPr>
        <w:t xml:space="preserve">alien’s it was determined that more accurate measurements can be performed if the Earth’s magnetic field </w:t>
      </w:r>
      <w:r w:rsidR="00EF1D0A">
        <w:rPr>
          <w:rFonts w:ascii="Times New Roman" w:eastAsia="Times New Roman" w:hAnsi="Times New Roman" w:cs="Times New Roman"/>
        </w:rPr>
        <w:t xml:space="preserve">is accounted for. This is performed by measuring the y-axis </w:t>
      </w:r>
      <w:r w:rsidR="00237E85">
        <w:rPr>
          <w:rFonts w:ascii="Times New Roman" w:eastAsia="Times New Roman" w:hAnsi="Times New Roman" w:cs="Times New Roman"/>
        </w:rPr>
        <w:t>magnetic field intensity while in the final orientation before approach to the alien</w:t>
      </w:r>
      <w:r w:rsidR="00F738C1">
        <w:rPr>
          <w:rFonts w:ascii="Times New Roman" w:eastAsia="Times New Roman" w:hAnsi="Times New Roman" w:cs="Times New Roman"/>
        </w:rPr>
        <w:t xml:space="preserve"> and updating reference value of magnetic field intensity. If after approaching </w:t>
      </w:r>
      <w:r w:rsidR="00D70D98">
        <w:rPr>
          <w:rFonts w:ascii="Times New Roman" w:eastAsia="Times New Roman" w:hAnsi="Times New Roman" w:cs="Times New Roman"/>
        </w:rPr>
        <w:t xml:space="preserve">the alien the magnetic field in the y-axis does not change significantly from the value recorded during calibration the </w:t>
      </w:r>
      <w:r w:rsidR="00407443">
        <w:rPr>
          <w:rFonts w:ascii="Times New Roman" w:eastAsia="Times New Roman" w:hAnsi="Times New Roman" w:cs="Times New Roman"/>
        </w:rPr>
        <w:t xml:space="preserve">rover will output “neutral” once a command to measure polarity is received. If the value is significantly higher than the </w:t>
      </w:r>
      <w:r w:rsidR="00420C36">
        <w:rPr>
          <w:rFonts w:ascii="Times New Roman" w:eastAsia="Times New Roman" w:hAnsi="Times New Roman" w:cs="Times New Roman"/>
        </w:rPr>
        <w:t xml:space="preserve">reference value it will </w:t>
      </w:r>
      <w:r w:rsidR="004D0848">
        <w:rPr>
          <w:rFonts w:ascii="Times New Roman" w:eastAsia="Times New Roman" w:hAnsi="Times New Roman" w:cs="Times New Roman"/>
        </w:rPr>
        <w:t>output “N up</w:t>
      </w:r>
      <w:r w:rsidR="00446D13">
        <w:rPr>
          <w:rFonts w:ascii="Times New Roman" w:eastAsia="Times New Roman" w:hAnsi="Times New Roman" w:cs="Times New Roman"/>
        </w:rPr>
        <w:t>”</w:t>
      </w:r>
      <w:r w:rsidR="004D0848">
        <w:rPr>
          <w:rFonts w:ascii="Times New Roman" w:eastAsia="Times New Roman" w:hAnsi="Times New Roman" w:cs="Times New Roman"/>
        </w:rPr>
        <w:t>. If it is significantly lower it will output “N down”.</w:t>
      </w:r>
    </w:p>
    <w:p w14:paraId="6A663A19" w14:textId="77777777" w:rsidR="009E6DF3" w:rsidRDefault="00AE71BE" w:rsidP="009E6DF3">
      <w:pPr>
        <w:keepNext/>
        <w:jc w:val="center"/>
      </w:pPr>
      <w:r>
        <w:rPr>
          <w:rFonts w:ascii="Times New Roman" w:eastAsia="Times New Roman" w:hAnsi="Times New Roman" w:cs="Times New Roman"/>
          <w:noProof/>
        </w:rPr>
        <w:lastRenderedPageBreak/>
        <w:drawing>
          <wp:inline distT="114300" distB="114300" distL="114300" distR="114300" wp14:anchorId="28CD2A8E" wp14:editId="0B070AFC">
            <wp:extent cx="2250831" cy="4493649"/>
            <wp:effectExtent l="0" t="0" r="0" b="2540"/>
            <wp:docPr id="52" name="Picture 52"/>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2267852" cy="4527630"/>
                    </a:xfrm>
                    <a:prstGeom prst="rect">
                      <a:avLst/>
                    </a:prstGeom>
                    <a:ln/>
                  </pic:spPr>
                </pic:pic>
              </a:graphicData>
            </a:graphic>
          </wp:inline>
        </w:drawing>
      </w:r>
    </w:p>
    <w:p w14:paraId="000001FE" w14:textId="1EC829D4" w:rsidR="003E6828" w:rsidRDefault="009E6DF3" w:rsidP="009E6DF3">
      <w:pPr>
        <w:pStyle w:val="Caption"/>
        <w:jc w:val="center"/>
        <w:rPr>
          <w:rFonts w:ascii="Times New Roman" w:eastAsia="Times New Roman" w:hAnsi="Times New Roman" w:cs="Times New Roman"/>
        </w:rPr>
      </w:pPr>
      <w:r>
        <w:t xml:space="preserve">Figure </w:t>
      </w:r>
      <w:r w:rsidR="00C920F1">
        <w:t>11</w:t>
      </w:r>
      <w:fldSimple w:instr=" SEQ Figure \* ARABIC ">
        <w:r w:rsidR="00BC1875">
          <w:rPr>
            <w:noProof/>
          </w:rPr>
          <w:t>42</w:t>
        </w:r>
      </w:fldSimple>
      <w:r>
        <w:t>. Polarity measurement flowchart</w:t>
      </w:r>
    </w:p>
    <w:p w14:paraId="00000200"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The code responsible for performing these tasks can be found in </w:t>
      </w:r>
      <w:proofErr w:type="spellStart"/>
      <w:r>
        <w:rPr>
          <w:rFonts w:ascii="Times New Roman" w:eastAsia="Times New Roman" w:hAnsi="Times New Roman" w:cs="Times New Roman"/>
        </w:rPr>
        <w:t>polarity.h</w:t>
      </w:r>
      <w:proofErr w:type="spellEnd"/>
      <w:r>
        <w:rPr>
          <w:rFonts w:ascii="Times New Roman" w:eastAsia="Times New Roman" w:hAnsi="Times New Roman" w:cs="Times New Roman"/>
        </w:rPr>
        <w:t>.</w:t>
      </w:r>
    </w:p>
    <w:p w14:paraId="00000201" w14:textId="77777777" w:rsidR="003E6828" w:rsidRDefault="003E6828">
      <w:pPr>
        <w:rPr>
          <w:rFonts w:ascii="Times New Roman" w:eastAsia="Times New Roman" w:hAnsi="Times New Roman" w:cs="Times New Roman"/>
          <w:b/>
        </w:rPr>
      </w:pPr>
    </w:p>
    <w:p w14:paraId="00000202"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3.4 Age Detection:</w:t>
      </w:r>
    </w:p>
    <w:p w14:paraId="00000203" w14:textId="77777777" w:rsidR="003E6828" w:rsidRDefault="003E6828">
      <w:pPr>
        <w:rPr>
          <w:rFonts w:ascii="Times New Roman" w:eastAsia="Times New Roman" w:hAnsi="Times New Roman" w:cs="Times New Roman"/>
          <w:b/>
        </w:rPr>
      </w:pPr>
    </w:p>
    <w:p w14:paraId="00000204"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 xml:space="preserve">The Arduino code produced in this situation will take in the pulses detected by the infrared receiver in order to calculate the age. </w:t>
      </w:r>
    </w:p>
    <w:p w14:paraId="00000205" w14:textId="77777777" w:rsidR="003E6828" w:rsidRDefault="003E6828" w:rsidP="00F36ED6">
      <w:pPr>
        <w:jc w:val="both"/>
        <w:rPr>
          <w:rFonts w:ascii="Times New Roman" w:eastAsia="Times New Roman" w:hAnsi="Times New Roman" w:cs="Times New Roman"/>
        </w:rPr>
      </w:pPr>
    </w:p>
    <w:p w14:paraId="00000206" w14:textId="77777777" w:rsidR="003E6828" w:rsidRDefault="00235EA7" w:rsidP="00F36ED6">
      <w:pPr>
        <w:jc w:val="both"/>
        <w:rPr>
          <w:rFonts w:ascii="Times New Roman" w:eastAsia="Times New Roman" w:hAnsi="Times New Roman" w:cs="Times New Roman"/>
        </w:rPr>
      </w:pPr>
      <w:r>
        <w:rPr>
          <w:rFonts w:ascii="Times New Roman" w:eastAsia="Times New Roman" w:hAnsi="Times New Roman" w:cs="Times New Roman"/>
        </w:rPr>
        <w:t>Summary of functions used:</w:t>
      </w:r>
    </w:p>
    <w:p w14:paraId="00000207" w14:textId="77777777" w:rsidR="003E6828" w:rsidRDefault="003E6828" w:rsidP="00F36ED6">
      <w:pPr>
        <w:jc w:val="both"/>
        <w:rPr>
          <w:rFonts w:ascii="Times New Roman" w:eastAsia="Times New Roman" w:hAnsi="Times New Roman" w:cs="Times New Roman"/>
        </w:rPr>
      </w:pPr>
    </w:p>
    <w:p w14:paraId="00000208" w14:textId="22AC69E8" w:rsidR="003E6828" w:rsidRDefault="00235EA7" w:rsidP="00F36ED6">
      <w:pPr>
        <w:numPr>
          <w:ilvl w:val="0"/>
          <w:numId w:val="6"/>
        </w:numPr>
        <w:jc w:val="both"/>
        <w:rPr>
          <w:rFonts w:ascii="Times New Roman" w:eastAsia="Times New Roman" w:hAnsi="Times New Roman" w:cs="Times New Roman"/>
        </w:rPr>
      </w:pPr>
      <w:proofErr w:type="spellStart"/>
      <w:r>
        <w:rPr>
          <w:rFonts w:ascii="Times New Roman" w:eastAsia="Times New Roman" w:hAnsi="Times New Roman" w:cs="Times New Roman"/>
        </w:rPr>
        <w:t>detectPulse</w:t>
      </w:r>
      <w:proofErr w:type="spellEnd"/>
      <w:r>
        <w:rPr>
          <w:rFonts w:ascii="Times New Roman" w:eastAsia="Times New Roman" w:hAnsi="Times New Roman" w:cs="Times New Roman"/>
        </w:rPr>
        <w:t xml:space="preserve">(uint16_t </w:t>
      </w:r>
      <w:proofErr w:type="spellStart"/>
      <w:r>
        <w:rPr>
          <w:rFonts w:ascii="Times New Roman" w:eastAsia="Times New Roman" w:hAnsi="Times New Roman" w:cs="Times New Roman"/>
        </w:rPr>
        <w:t>avg_voltage</w:t>
      </w:r>
      <w:proofErr w:type="spellEnd"/>
      <w:r>
        <w:rPr>
          <w:rFonts w:ascii="Times New Roman" w:eastAsia="Times New Roman" w:hAnsi="Times New Roman" w:cs="Times New Roman"/>
        </w:rPr>
        <w:t xml:space="preserve">) - Once it has been defined it’ll take an average voltage value as the argument and return the time in microseconds when a pulse is detected. It reads the current </w:t>
      </w:r>
      <w:r>
        <w:rPr>
          <w:rFonts w:ascii="Times New Roman" w:eastAsia="Times New Roman" w:hAnsi="Times New Roman" w:cs="Times New Roman"/>
        </w:rPr>
        <w:t>voltage</w:t>
      </w:r>
      <w:r>
        <w:rPr>
          <w:rFonts w:ascii="Times New Roman" w:eastAsia="Times New Roman" w:hAnsi="Times New Roman" w:cs="Times New Roman"/>
        </w:rPr>
        <w:t xml:space="preserve"> value</w:t>
      </w:r>
      <w:r>
        <w:rPr>
          <w:rFonts w:ascii="Times New Roman" w:eastAsia="Times New Roman" w:hAnsi="Times New Roman" w:cs="Times New Roman"/>
        </w:rPr>
        <w:t xml:space="preserve"> from the IR receiver in and then enters a loo</w:t>
      </w:r>
      <w:r>
        <w:rPr>
          <w:rFonts w:ascii="Times New Roman" w:eastAsia="Times New Roman" w:hAnsi="Times New Roman" w:cs="Times New Roman"/>
        </w:rPr>
        <w:t>p that keeps reading the current voltage and previous voltage as well as calculating the average voltage. until a condition is met. The condition will check if the current voltage is greater than the average voltage and whether the previous voltage is less</w:t>
      </w:r>
      <w:r>
        <w:rPr>
          <w:rFonts w:ascii="Times New Roman" w:eastAsia="Times New Roman" w:hAnsi="Times New Roman" w:cs="Times New Roman"/>
        </w:rPr>
        <w:t xml:space="preserve"> than or equal to the average voltage. If this condition is met then the current time in micros is assigned to a variable called ‘time’ and is then returned for further usage.</w:t>
      </w:r>
    </w:p>
    <w:p w14:paraId="00000209" w14:textId="77777777" w:rsidR="003E6828" w:rsidRDefault="003E6828" w:rsidP="00F36ED6">
      <w:pPr>
        <w:jc w:val="both"/>
        <w:rPr>
          <w:rFonts w:ascii="Times New Roman" w:eastAsia="Times New Roman" w:hAnsi="Times New Roman" w:cs="Times New Roman"/>
        </w:rPr>
      </w:pPr>
    </w:p>
    <w:p w14:paraId="0000020A" w14:textId="77777777" w:rsidR="003E6828" w:rsidRDefault="00235EA7" w:rsidP="00F36ED6">
      <w:pPr>
        <w:numPr>
          <w:ilvl w:val="0"/>
          <w:numId w:val="6"/>
        </w:numPr>
        <w:jc w:val="both"/>
        <w:rPr>
          <w:rFonts w:ascii="Times New Roman" w:eastAsia="Times New Roman" w:hAnsi="Times New Roman" w:cs="Times New Roman"/>
        </w:rPr>
      </w:pPr>
      <w:proofErr w:type="spellStart"/>
      <w:r>
        <w:rPr>
          <w:rFonts w:ascii="Times New Roman" w:eastAsia="Times New Roman" w:hAnsi="Times New Roman" w:cs="Times New Roman"/>
        </w:rPr>
        <w:t>readAge</w:t>
      </w:r>
      <w:proofErr w:type="spellEnd"/>
      <w:r>
        <w:rPr>
          <w:rFonts w:ascii="Times New Roman" w:eastAsia="Times New Roman" w:hAnsi="Times New Roman" w:cs="Times New Roman"/>
        </w:rPr>
        <w:t>() - Main function used to read Alien’s age and return the calculated ag</w:t>
      </w:r>
      <w:r>
        <w:rPr>
          <w:rFonts w:ascii="Times New Roman" w:eastAsia="Times New Roman" w:hAnsi="Times New Roman" w:cs="Times New Roman"/>
        </w:rPr>
        <w:t>e in years.</w:t>
      </w:r>
    </w:p>
    <w:p w14:paraId="0000020B" w14:textId="0D39D17B" w:rsidR="003E6828" w:rsidRDefault="00235EA7" w:rsidP="00F36ED6">
      <w:pPr>
        <w:numPr>
          <w:ilvl w:val="1"/>
          <w:numId w:val="6"/>
        </w:numPr>
        <w:jc w:val="both"/>
        <w:rPr>
          <w:rFonts w:ascii="Times New Roman" w:eastAsia="Times New Roman" w:hAnsi="Times New Roman" w:cs="Times New Roman"/>
        </w:rPr>
      </w:pPr>
      <w:r>
        <w:rPr>
          <w:rFonts w:ascii="Times New Roman" w:eastAsia="Times New Roman" w:hAnsi="Times New Roman" w:cs="Times New Roman"/>
        </w:rPr>
        <w:t>The IR receiver pin is set as an input pin and calibration is performed to determine the average</w:t>
      </w:r>
      <w:r>
        <w:rPr>
          <w:rFonts w:ascii="Times New Roman" w:eastAsia="Times New Roman" w:hAnsi="Times New Roman" w:cs="Times New Roman"/>
        </w:rPr>
        <w:t xml:space="preserve"> </w:t>
      </w:r>
      <w:r>
        <w:rPr>
          <w:rFonts w:ascii="Times New Roman" w:eastAsia="Times New Roman" w:hAnsi="Times New Roman" w:cs="Times New Roman"/>
        </w:rPr>
        <w:t>voltage value by reading from the pin for a certain calibration time.</w:t>
      </w:r>
    </w:p>
    <w:p w14:paraId="0000020C" w14:textId="170633B7" w:rsidR="003E6828" w:rsidRDefault="00235EA7" w:rsidP="00F36ED6">
      <w:pPr>
        <w:numPr>
          <w:ilvl w:val="1"/>
          <w:numId w:val="6"/>
        </w:numPr>
        <w:jc w:val="both"/>
        <w:rPr>
          <w:rFonts w:ascii="Times New Roman" w:eastAsia="Times New Roman" w:hAnsi="Times New Roman" w:cs="Times New Roman"/>
        </w:rPr>
      </w:pPr>
      <w:r>
        <w:rPr>
          <w:rFonts w:ascii="Times New Roman" w:eastAsia="Times New Roman" w:hAnsi="Times New Roman" w:cs="Times New Roman"/>
        </w:rPr>
        <w:lastRenderedPageBreak/>
        <w:t>During calibration the voltage readings are added to a variable calle</w:t>
      </w:r>
      <w:r>
        <w:rPr>
          <w:rFonts w:ascii="Times New Roman" w:eastAsia="Times New Roman" w:hAnsi="Times New Roman" w:cs="Times New Roman"/>
        </w:rPr>
        <w:t>d ‘</w:t>
      </w:r>
      <w:r>
        <w:rPr>
          <w:rFonts w:ascii="Times New Roman" w:eastAsia="Times New Roman" w:hAnsi="Times New Roman" w:cs="Times New Roman"/>
        </w:rPr>
        <w:t>voltage</w:t>
      </w:r>
      <w:r w:rsidR="000B2245">
        <w:rPr>
          <w:rFonts w:ascii="Times New Roman" w:eastAsia="Times New Roman" w:hAnsi="Times New Roman" w:cs="Times New Roman"/>
        </w:rPr>
        <w:t xml:space="preserve"> </w:t>
      </w:r>
      <w:r>
        <w:rPr>
          <w:rFonts w:ascii="Times New Roman" w:eastAsia="Times New Roman" w:hAnsi="Times New Roman" w:cs="Times New Roman"/>
        </w:rPr>
        <w:t>sum</w:t>
      </w:r>
      <w:r>
        <w:rPr>
          <w:rFonts w:ascii="Times New Roman" w:eastAsia="Times New Roman" w:hAnsi="Times New Roman" w:cs="Times New Roman"/>
        </w:rPr>
        <w:t>’ and increments ‘</w:t>
      </w:r>
      <w:proofErr w:type="spellStart"/>
      <w:r>
        <w:rPr>
          <w:rFonts w:ascii="Times New Roman" w:eastAsia="Times New Roman" w:hAnsi="Times New Roman" w:cs="Times New Roman"/>
        </w:rPr>
        <w:t>calibration_ctr</w:t>
      </w:r>
      <w:proofErr w:type="spellEnd"/>
      <w:r>
        <w:rPr>
          <w:rFonts w:ascii="Times New Roman" w:eastAsia="Times New Roman" w:hAnsi="Times New Roman" w:cs="Times New Roman"/>
        </w:rPr>
        <w:t>’. After the calibration time it then calculates the ‘</w:t>
      </w:r>
      <w:proofErr w:type="spellStart"/>
      <w:r>
        <w:rPr>
          <w:rFonts w:ascii="Times New Roman" w:eastAsia="Times New Roman" w:hAnsi="Times New Roman" w:cs="Times New Roman"/>
        </w:rPr>
        <w:t>avg_voltage</w:t>
      </w:r>
      <w:proofErr w:type="spellEnd"/>
      <w:r>
        <w:rPr>
          <w:rFonts w:ascii="Times New Roman" w:eastAsia="Times New Roman" w:hAnsi="Times New Roman" w:cs="Times New Roman"/>
        </w:rPr>
        <w:t>’ by dividing the sum of voltages by the calibration count.</w:t>
      </w:r>
    </w:p>
    <w:p w14:paraId="0000020D" w14:textId="77777777" w:rsidR="003E6828" w:rsidRDefault="00235EA7" w:rsidP="00F36ED6">
      <w:pPr>
        <w:numPr>
          <w:ilvl w:val="1"/>
          <w:numId w:val="6"/>
        </w:numPr>
        <w:jc w:val="both"/>
        <w:rPr>
          <w:rFonts w:ascii="Times New Roman" w:eastAsia="Times New Roman" w:hAnsi="Times New Roman" w:cs="Times New Roman"/>
        </w:rPr>
      </w:pPr>
      <w:proofErr w:type="spellStart"/>
      <w:r>
        <w:rPr>
          <w:rFonts w:ascii="Times New Roman" w:eastAsia="Times New Roman" w:hAnsi="Times New Roman" w:cs="Times New Roman"/>
        </w:rPr>
        <w:t>detectPulse</w:t>
      </w:r>
      <w:proofErr w:type="spellEnd"/>
      <w:r>
        <w:rPr>
          <w:rFonts w:ascii="Times New Roman" w:eastAsia="Times New Roman" w:hAnsi="Times New Roman" w:cs="Times New Roman"/>
        </w:rPr>
        <w:t>() function is called and assigns the returned start time to ‘</w:t>
      </w:r>
      <w:proofErr w:type="spellStart"/>
      <w:r>
        <w:rPr>
          <w:rFonts w:ascii="Times New Roman" w:eastAsia="Times New Roman" w:hAnsi="Times New Roman" w:cs="Times New Roman"/>
        </w:rPr>
        <w:t>start_time</w:t>
      </w:r>
      <w:proofErr w:type="spellEnd"/>
      <w:r>
        <w:rPr>
          <w:rFonts w:ascii="Times New Roman" w:eastAsia="Times New Roman" w:hAnsi="Times New Roman" w:cs="Times New Roman"/>
        </w:rPr>
        <w:t>’</w:t>
      </w:r>
      <w:r>
        <w:rPr>
          <w:rFonts w:ascii="Times New Roman" w:eastAsia="Times New Roman" w:hAnsi="Times New Roman" w:cs="Times New Roman"/>
        </w:rPr>
        <w:t>. It’ll then enter a loop and call this function in order to assign the returned end time to ‘</w:t>
      </w:r>
      <w:proofErr w:type="spellStart"/>
      <w:r>
        <w:rPr>
          <w:rFonts w:ascii="Times New Roman" w:eastAsia="Times New Roman" w:hAnsi="Times New Roman" w:cs="Times New Roman"/>
        </w:rPr>
        <w:t>end_time</w:t>
      </w:r>
      <w:proofErr w:type="spellEnd"/>
      <w:r>
        <w:rPr>
          <w:rFonts w:ascii="Times New Roman" w:eastAsia="Times New Roman" w:hAnsi="Times New Roman" w:cs="Times New Roman"/>
        </w:rPr>
        <w:t>’ for a specified number of pulses.</w:t>
      </w:r>
    </w:p>
    <w:p w14:paraId="0000020E" w14:textId="77777777" w:rsidR="003E6828" w:rsidRDefault="00235EA7" w:rsidP="00F36ED6">
      <w:pPr>
        <w:numPr>
          <w:ilvl w:val="1"/>
          <w:numId w:val="6"/>
        </w:numPr>
        <w:jc w:val="both"/>
        <w:rPr>
          <w:rFonts w:ascii="Times New Roman" w:eastAsia="Times New Roman" w:hAnsi="Times New Roman" w:cs="Times New Roman"/>
        </w:rPr>
      </w:pPr>
      <w:r>
        <w:rPr>
          <w:rFonts w:ascii="Times New Roman" w:eastAsia="Times New Roman" w:hAnsi="Times New Roman" w:cs="Times New Roman"/>
        </w:rPr>
        <w:t>The age is calculated by dividing the time duration (</w:t>
      </w:r>
      <w:proofErr w:type="spellStart"/>
      <w:r>
        <w:rPr>
          <w:rFonts w:ascii="Times New Roman" w:eastAsia="Times New Roman" w:hAnsi="Times New Roman" w:cs="Times New Roman"/>
        </w:rPr>
        <w:t>end_time</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start_time</w:t>
      </w:r>
      <w:proofErr w:type="spellEnd"/>
      <w:r>
        <w:rPr>
          <w:rFonts w:ascii="Times New Roman" w:eastAsia="Times New Roman" w:hAnsi="Times New Roman" w:cs="Times New Roman"/>
        </w:rPr>
        <w:t>) by the number of pulses and dividing it by</w:t>
      </w:r>
      <w:r>
        <w:rPr>
          <w:rFonts w:ascii="Times New Roman" w:eastAsia="Times New Roman" w:hAnsi="Times New Roman" w:cs="Times New Roman"/>
        </w:rPr>
        <w:t xml:space="preserve"> 10. The result is rounded and then assigned to the variable ‘age’ which is then returned.</w:t>
      </w:r>
    </w:p>
    <w:p w14:paraId="0000020F" w14:textId="77777777" w:rsidR="003E6828" w:rsidRDefault="003E6828" w:rsidP="00F36ED6">
      <w:pPr>
        <w:jc w:val="both"/>
        <w:rPr>
          <w:rFonts w:ascii="Times New Roman" w:eastAsia="Times New Roman" w:hAnsi="Times New Roman" w:cs="Times New Roman"/>
          <w:b/>
          <w:sz w:val="24"/>
          <w:szCs w:val="24"/>
        </w:rPr>
      </w:pPr>
    </w:p>
    <w:p w14:paraId="00000210" w14:textId="77777777" w:rsidR="003E6828" w:rsidRDefault="00235EA7" w:rsidP="00F36ED6">
      <w:pPr>
        <w:jc w:val="both"/>
        <w:rPr>
          <w:rFonts w:ascii="Times New Roman" w:eastAsia="Times New Roman" w:hAnsi="Times New Roman" w:cs="Times New Roman"/>
          <w:b/>
          <w:sz w:val="24"/>
          <w:szCs w:val="24"/>
        </w:rPr>
      </w:pPr>
      <w:r>
        <w:rPr>
          <w:rFonts w:ascii="Times New Roman" w:eastAsia="Times New Roman" w:hAnsi="Times New Roman" w:cs="Times New Roman"/>
        </w:rPr>
        <w:t xml:space="preserve">The code responsible for performing these tasks can be found in </w:t>
      </w:r>
      <w:proofErr w:type="spellStart"/>
      <w:r>
        <w:rPr>
          <w:rFonts w:ascii="Times New Roman" w:eastAsia="Times New Roman" w:hAnsi="Times New Roman" w:cs="Times New Roman"/>
        </w:rPr>
        <w:t>age.h</w:t>
      </w:r>
      <w:proofErr w:type="spellEnd"/>
      <w:r>
        <w:rPr>
          <w:rFonts w:ascii="Times New Roman" w:eastAsia="Times New Roman" w:hAnsi="Times New Roman" w:cs="Times New Roman"/>
        </w:rPr>
        <w:t>.</w:t>
      </w:r>
    </w:p>
    <w:p w14:paraId="00000211" w14:textId="77777777" w:rsidR="003E6828" w:rsidRDefault="003E6828">
      <w:pPr>
        <w:rPr>
          <w:rFonts w:ascii="Times New Roman" w:eastAsia="Times New Roman" w:hAnsi="Times New Roman" w:cs="Times New Roman"/>
          <w:b/>
          <w:sz w:val="24"/>
          <w:szCs w:val="24"/>
        </w:rPr>
      </w:pPr>
    </w:p>
    <w:p w14:paraId="00000212" w14:textId="48B14F13" w:rsidR="003E6828" w:rsidRDefault="00235EA7">
      <w:pPr>
        <w:rPr>
          <w:rFonts w:ascii="Times New Roman" w:eastAsia="Times New Roman" w:hAnsi="Times New Roman" w:cs="Times New Roman"/>
          <w:b/>
        </w:rPr>
      </w:pPr>
      <w:r>
        <w:rPr>
          <w:rFonts w:ascii="Times New Roman" w:eastAsia="Times New Roman" w:hAnsi="Times New Roman" w:cs="Times New Roman"/>
          <w:b/>
        </w:rPr>
        <w:t>3.5 User Interface and Remote Control</w:t>
      </w:r>
    </w:p>
    <w:p w14:paraId="00000213" w14:textId="77777777" w:rsidR="003E6828" w:rsidRDefault="003E6828">
      <w:pPr>
        <w:rPr>
          <w:rFonts w:ascii="Times New Roman" w:eastAsia="Times New Roman" w:hAnsi="Times New Roman" w:cs="Times New Roman"/>
        </w:rPr>
      </w:pPr>
    </w:p>
    <w:p w14:paraId="00000214"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An essential property of the rover system developed i</w:t>
      </w:r>
      <w:r>
        <w:rPr>
          <w:rFonts w:ascii="Times New Roman" w:eastAsia="Times New Roman" w:hAnsi="Times New Roman" w:cs="Times New Roman"/>
        </w:rPr>
        <w:t>s a reliable control system through which the rover can be remotely controlled. Three approaches for the fundamental structure of this system have been considered:</w:t>
      </w:r>
    </w:p>
    <w:p w14:paraId="00000215" w14:textId="77777777" w:rsidR="003E6828" w:rsidRDefault="003E6828">
      <w:pPr>
        <w:rPr>
          <w:rFonts w:ascii="Times New Roman" w:eastAsia="Times New Roman" w:hAnsi="Times New Roman" w:cs="Times New Roman"/>
        </w:rPr>
      </w:pPr>
    </w:p>
    <w:p w14:paraId="00000216" w14:textId="77777777" w:rsidR="003E6828" w:rsidRDefault="00235EA7">
      <w:pPr>
        <w:numPr>
          <w:ilvl w:val="0"/>
          <w:numId w:val="9"/>
        </w:numPr>
        <w:rPr>
          <w:rFonts w:ascii="Times New Roman" w:eastAsia="Times New Roman" w:hAnsi="Times New Roman" w:cs="Times New Roman"/>
        </w:rPr>
      </w:pPr>
      <w:r>
        <w:rPr>
          <w:rFonts w:ascii="Times New Roman" w:eastAsia="Times New Roman" w:hAnsi="Times New Roman" w:cs="Times New Roman"/>
          <w:b/>
        </w:rPr>
        <w:t xml:space="preserve">Communication via HTTP where the rover is the server and a laptop or phone is the client: </w:t>
      </w:r>
      <w:r>
        <w:rPr>
          <w:rFonts w:ascii="Times New Roman" w:eastAsia="Times New Roman" w:hAnsi="Times New Roman" w:cs="Times New Roman"/>
        </w:rPr>
        <w:t>T</w:t>
      </w:r>
      <w:r>
        <w:rPr>
          <w:rFonts w:ascii="Times New Roman" w:eastAsia="Times New Roman" w:hAnsi="Times New Roman" w:cs="Times New Roman"/>
        </w:rPr>
        <w:t>his approach is easy to implement but uses up a lot of the limited memory and computational resources of the Cortex-M0 MCU. Commands cannot be sent with high frequency.</w:t>
      </w:r>
    </w:p>
    <w:p w14:paraId="00000217" w14:textId="77777777" w:rsidR="003E6828" w:rsidRDefault="00235EA7">
      <w:pPr>
        <w:numPr>
          <w:ilvl w:val="0"/>
          <w:numId w:val="9"/>
        </w:numPr>
        <w:rPr>
          <w:rFonts w:ascii="Times New Roman" w:eastAsia="Times New Roman" w:hAnsi="Times New Roman" w:cs="Times New Roman"/>
        </w:rPr>
      </w:pPr>
      <w:r>
        <w:rPr>
          <w:rFonts w:ascii="Times New Roman" w:eastAsia="Times New Roman" w:hAnsi="Times New Roman" w:cs="Times New Roman"/>
          <w:b/>
        </w:rPr>
        <w:t>Communication via HTTP where the rover is the client and a laptop is the server:</w:t>
      </w:r>
      <w:r>
        <w:rPr>
          <w:rFonts w:ascii="Times New Roman" w:eastAsia="Times New Roman" w:hAnsi="Times New Roman" w:cs="Times New Roman"/>
        </w:rPr>
        <w:t xml:space="preserve"> This a</w:t>
      </w:r>
      <w:r>
        <w:rPr>
          <w:rFonts w:ascii="Times New Roman" w:eastAsia="Times New Roman" w:hAnsi="Times New Roman" w:cs="Times New Roman"/>
        </w:rPr>
        <w:t>pproach is tricky to implement but reduces the resource usage on the MCU. Commands cannot be sent with high frequency.</w:t>
      </w:r>
    </w:p>
    <w:p w14:paraId="00000218" w14:textId="77777777" w:rsidR="003E6828" w:rsidRDefault="00235EA7">
      <w:pPr>
        <w:numPr>
          <w:ilvl w:val="0"/>
          <w:numId w:val="9"/>
        </w:numPr>
        <w:rPr>
          <w:rFonts w:ascii="Times New Roman" w:eastAsia="Times New Roman" w:hAnsi="Times New Roman" w:cs="Times New Roman"/>
          <w:b/>
        </w:rPr>
      </w:pPr>
      <w:r>
        <w:rPr>
          <w:rFonts w:ascii="Times New Roman" w:eastAsia="Times New Roman" w:hAnsi="Times New Roman" w:cs="Times New Roman"/>
          <w:b/>
        </w:rPr>
        <w:t>Communication via UDP with no specific client/server distinction:</w:t>
      </w:r>
      <w:r>
        <w:rPr>
          <w:rFonts w:ascii="Times New Roman" w:eastAsia="Times New Roman" w:hAnsi="Times New Roman" w:cs="Times New Roman"/>
        </w:rPr>
        <w:t xml:space="preserve"> This approach is easy to implement and greatly reduces the resource usa</w:t>
      </w:r>
      <w:r>
        <w:rPr>
          <w:rFonts w:ascii="Times New Roman" w:eastAsia="Times New Roman" w:hAnsi="Times New Roman" w:cs="Times New Roman"/>
        </w:rPr>
        <w:t>ge on the MCU. Commands can be sent at a high frequency. Due to limited reliability of UDP preventive measures have to be implemented in case a packet is not delivered.</w:t>
      </w:r>
    </w:p>
    <w:p w14:paraId="00000219" w14:textId="77777777" w:rsidR="003E6828" w:rsidRDefault="003E6828">
      <w:pPr>
        <w:rPr>
          <w:rFonts w:ascii="Times New Roman" w:eastAsia="Times New Roman" w:hAnsi="Times New Roman" w:cs="Times New Roman"/>
        </w:rPr>
      </w:pPr>
    </w:p>
    <w:p w14:paraId="0000021A"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The approach utilising UDP was chosen due to its high speeds, low resource utilisation</w:t>
      </w:r>
      <w:r>
        <w:rPr>
          <w:rFonts w:ascii="Times New Roman" w:eastAsia="Times New Roman" w:hAnsi="Times New Roman" w:cs="Times New Roman"/>
        </w:rPr>
        <w:t xml:space="preserve"> and higher resemblance to the actual protocols used to control rovers in deep space. Due to long communication delays it is not possible to use a protocol like HTTP/TCP which requires multiple data exchanges before a single packet is transmitted.</w:t>
      </w:r>
    </w:p>
    <w:p w14:paraId="0000021B" w14:textId="77777777" w:rsidR="003E6828" w:rsidRDefault="003E6828">
      <w:pPr>
        <w:rPr>
          <w:rFonts w:ascii="Times New Roman" w:eastAsia="Times New Roman" w:hAnsi="Times New Roman" w:cs="Times New Roman"/>
        </w:rPr>
      </w:pPr>
    </w:p>
    <w:p w14:paraId="157AF7B5" w14:textId="77777777" w:rsidR="009E6DF3" w:rsidRDefault="00235EA7" w:rsidP="009E6DF3">
      <w:pPr>
        <w:keepNext/>
        <w:jc w:val="center"/>
      </w:pPr>
      <w:r>
        <w:rPr>
          <w:rFonts w:ascii="Times New Roman" w:eastAsia="Times New Roman" w:hAnsi="Times New Roman" w:cs="Times New Roman"/>
          <w:noProof/>
        </w:rPr>
        <w:drawing>
          <wp:inline distT="114300" distB="114300" distL="114300" distR="114300" wp14:anchorId="5393155C" wp14:editId="07777777">
            <wp:extent cx="5731200" cy="14478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731200" cy="1447800"/>
                    </a:xfrm>
                    <a:prstGeom prst="rect">
                      <a:avLst/>
                    </a:prstGeom>
                    <a:ln/>
                  </pic:spPr>
                </pic:pic>
              </a:graphicData>
            </a:graphic>
          </wp:inline>
        </w:drawing>
      </w:r>
    </w:p>
    <w:p w14:paraId="0000021C" w14:textId="0571850A" w:rsidR="003E6828" w:rsidRDefault="009E6DF3" w:rsidP="009E6DF3">
      <w:pPr>
        <w:pStyle w:val="Caption"/>
        <w:jc w:val="center"/>
        <w:rPr>
          <w:rFonts w:ascii="Times New Roman" w:eastAsia="Times New Roman" w:hAnsi="Times New Roman" w:cs="Times New Roman"/>
        </w:rPr>
      </w:pPr>
      <w:r>
        <w:t xml:space="preserve">Figure </w:t>
      </w:r>
      <w:r w:rsidR="00C920F1">
        <w:t>12</w:t>
      </w:r>
      <w:r>
        <w:t xml:space="preserve"> </w:t>
      </w:r>
      <w:fldSimple w:instr=" SEQ Figure \* ARABIC ">
        <w:r w:rsidR="00BC1875">
          <w:rPr>
            <w:noProof/>
          </w:rPr>
          <w:t>43</w:t>
        </w:r>
      </w:fldSimple>
      <w:r>
        <w:t xml:space="preserve">. </w:t>
      </w:r>
      <w:proofErr w:type="spellStart"/>
      <w:r>
        <w:t>WiFi</w:t>
      </w:r>
      <w:proofErr w:type="spellEnd"/>
      <w:r>
        <w:t xml:space="preserve"> communication schematic</w:t>
      </w:r>
    </w:p>
    <w:p w14:paraId="0000021D" w14:textId="77777777" w:rsidR="003E6828" w:rsidRDefault="003E6828">
      <w:pPr>
        <w:rPr>
          <w:rFonts w:ascii="Times New Roman" w:eastAsia="Times New Roman" w:hAnsi="Times New Roman" w:cs="Times New Roman"/>
        </w:rPr>
      </w:pPr>
    </w:p>
    <w:p w14:paraId="0000021E"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 si</w:t>
      </w:r>
      <w:r>
        <w:rPr>
          <w:rFonts w:ascii="Times New Roman" w:eastAsia="Times New Roman" w:hAnsi="Times New Roman" w:cs="Times New Roman"/>
        </w:rPr>
        <w:t xml:space="preserve">mple custom protocol was developed to facilitate efficient communication between the desktop application and rover. This protocol is used only to transmit commands to the rover. Replies from the </w:t>
      </w:r>
      <w:r>
        <w:rPr>
          <w:rFonts w:ascii="Times New Roman" w:eastAsia="Times New Roman" w:hAnsi="Times New Roman" w:cs="Times New Roman"/>
        </w:rPr>
        <w:lastRenderedPageBreak/>
        <w:t xml:space="preserve">rover consist purely of numerical values encoded as chars or </w:t>
      </w:r>
      <w:r>
        <w:rPr>
          <w:rFonts w:ascii="Times New Roman" w:eastAsia="Times New Roman" w:hAnsi="Times New Roman" w:cs="Times New Roman"/>
        </w:rPr>
        <w:t>of a series of chars which together form a word such as an alien’s name.</w:t>
      </w:r>
    </w:p>
    <w:p w14:paraId="0000021F" w14:textId="77777777" w:rsidR="003E6828" w:rsidRDefault="003E6828">
      <w:pPr>
        <w:rPr>
          <w:rFonts w:ascii="Times New Roman" w:eastAsia="Times New Roman" w:hAnsi="Times New Roman" w:cs="Times New Roman"/>
        </w:rPr>
      </w:pPr>
    </w:p>
    <w:p w14:paraId="3E1D318E" w14:textId="77777777" w:rsidR="009033B2" w:rsidRDefault="00235EA7" w:rsidP="009033B2">
      <w:pPr>
        <w:keepNext/>
        <w:jc w:val="center"/>
      </w:pPr>
      <w:r>
        <w:rPr>
          <w:rFonts w:ascii="Times New Roman" w:eastAsia="Times New Roman" w:hAnsi="Times New Roman" w:cs="Times New Roman"/>
          <w:noProof/>
        </w:rPr>
        <w:drawing>
          <wp:inline distT="114300" distB="114300" distL="114300" distR="114300" wp14:anchorId="092E084D" wp14:editId="07777777">
            <wp:extent cx="5731200" cy="22860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4"/>
                    <a:srcRect/>
                    <a:stretch>
                      <a:fillRect/>
                    </a:stretch>
                  </pic:blipFill>
                  <pic:spPr>
                    <a:xfrm>
                      <a:off x="0" y="0"/>
                      <a:ext cx="5731200" cy="2286000"/>
                    </a:xfrm>
                    <a:prstGeom prst="rect">
                      <a:avLst/>
                    </a:prstGeom>
                    <a:ln/>
                  </pic:spPr>
                </pic:pic>
              </a:graphicData>
            </a:graphic>
          </wp:inline>
        </w:drawing>
      </w:r>
    </w:p>
    <w:p w14:paraId="00000220" w14:textId="78519E43" w:rsidR="003E6828" w:rsidRDefault="009033B2" w:rsidP="009033B2">
      <w:pPr>
        <w:pStyle w:val="Caption"/>
        <w:jc w:val="center"/>
        <w:rPr>
          <w:rFonts w:ascii="Times New Roman" w:eastAsia="Times New Roman" w:hAnsi="Times New Roman" w:cs="Times New Roman"/>
        </w:rPr>
      </w:pPr>
      <w:r>
        <w:t xml:space="preserve">Figure </w:t>
      </w:r>
      <w:r w:rsidR="00C920F1">
        <w:t>13</w:t>
      </w:r>
      <w:r>
        <w:t xml:space="preserve"> </w:t>
      </w:r>
      <w:fldSimple w:instr=" SEQ Figure \* ARABIC ">
        <w:r w:rsidR="00BC1875">
          <w:rPr>
            <w:noProof/>
          </w:rPr>
          <w:t>44</w:t>
        </w:r>
      </w:fldSimple>
      <w:r>
        <w:t>. UDP packet structure</w:t>
      </w:r>
    </w:p>
    <w:p w14:paraId="00000221" w14:textId="77777777" w:rsidR="003E6828" w:rsidRDefault="003E6828">
      <w:pPr>
        <w:rPr>
          <w:rFonts w:ascii="Times New Roman" w:eastAsia="Times New Roman" w:hAnsi="Times New Roman" w:cs="Times New Roman"/>
        </w:rPr>
      </w:pPr>
    </w:p>
    <w:p w14:paraId="391791A2" w14:textId="583AC36D" w:rsidR="009033B2" w:rsidRDefault="00235EA7" w:rsidP="009033B2">
      <w:pPr>
        <w:jc w:val="both"/>
        <w:rPr>
          <w:rFonts w:ascii="Times New Roman" w:eastAsia="Times New Roman" w:hAnsi="Times New Roman" w:cs="Times New Roman"/>
        </w:rPr>
      </w:pPr>
      <w:r>
        <w:rPr>
          <w:rFonts w:ascii="Times New Roman" w:eastAsia="Times New Roman" w:hAnsi="Times New Roman" w:cs="Times New Roman"/>
        </w:rPr>
        <w:t>A desktop application with a graphical user interface (GUI) which allows for intuitive control via an animated virtual joystick and buttons was developed. The main function of the application is the automatic encoding of commands using the custom protocol,</w:t>
      </w:r>
      <w:r>
        <w:rPr>
          <w:rFonts w:ascii="Times New Roman" w:eastAsia="Times New Roman" w:hAnsi="Times New Roman" w:cs="Times New Roman"/>
        </w:rPr>
        <w:t xml:space="preserve"> their transmission to the rover and handling of replies from the rover. The application was written in Python using the </w:t>
      </w:r>
      <w:proofErr w:type="spellStart"/>
      <w:r>
        <w:rPr>
          <w:rFonts w:ascii="Times New Roman" w:eastAsia="Times New Roman" w:hAnsi="Times New Roman" w:cs="Times New Roman"/>
        </w:rPr>
        <w:t>PyQt</w:t>
      </w:r>
      <w:proofErr w:type="spellEnd"/>
      <w:r>
        <w:rPr>
          <w:rFonts w:ascii="Times New Roman" w:eastAsia="Times New Roman" w:hAnsi="Times New Roman" w:cs="Times New Roman"/>
        </w:rPr>
        <w:t xml:space="preserve"> library for animating the joystick movement and defining interface layout, socket for managing UDP communication and threading to </w:t>
      </w:r>
      <w:r>
        <w:rPr>
          <w:rFonts w:ascii="Times New Roman" w:eastAsia="Times New Roman" w:hAnsi="Times New Roman" w:cs="Times New Roman"/>
        </w:rPr>
        <w:t>facilitate concurrent execution of tasks. The application features timeouts and other redundancy features to ensure that UDP packets are correctly transmitted and instances where a command or reply has not been received are handled.</w:t>
      </w:r>
    </w:p>
    <w:p w14:paraId="71AE871F" w14:textId="77777777" w:rsidR="009033B2" w:rsidRDefault="009033B2" w:rsidP="009033B2">
      <w:pPr>
        <w:jc w:val="both"/>
        <w:rPr>
          <w:rFonts w:ascii="Times New Roman" w:eastAsia="Times New Roman" w:hAnsi="Times New Roman" w:cs="Times New Roman"/>
        </w:rPr>
      </w:pPr>
    </w:p>
    <w:p w14:paraId="3F2D1423" w14:textId="77777777" w:rsidR="009033B2" w:rsidRDefault="00235EA7" w:rsidP="009033B2">
      <w:pPr>
        <w:keepNext/>
        <w:jc w:val="center"/>
      </w:pPr>
      <w:r>
        <w:rPr>
          <w:rFonts w:ascii="Times New Roman" w:eastAsia="Times New Roman" w:hAnsi="Times New Roman" w:cs="Times New Roman"/>
          <w:noProof/>
        </w:rPr>
        <w:drawing>
          <wp:inline distT="114300" distB="114300" distL="114300" distR="114300" wp14:anchorId="071320D7" wp14:editId="07777777">
            <wp:extent cx="3589929" cy="222432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5"/>
                    <a:srcRect/>
                    <a:stretch>
                      <a:fillRect/>
                    </a:stretch>
                  </pic:blipFill>
                  <pic:spPr>
                    <a:xfrm>
                      <a:off x="0" y="0"/>
                      <a:ext cx="3589929" cy="2224325"/>
                    </a:xfrm>
                    <a:prstGeom prst="rect">
                      <a:avLst/>
                    </a:prstGeom>
                    <a:ln/>
                  </pic:spPr>
                </pic:pic>
              </a:graphicData>
            </a:graphic>
          </wp:inline>
        </w:drawing>
      </w:r>
    </w:p>
    <w:p w14:paraId="00000222" w14:textId="3CB5C675" w:rsidR="003E6828" w:rsidRDefault="009033B2" w:rsidP="009033B2">
      <w:pPr>
        <w:pStyle w:val="Caption"/>
        <w:jc w:val="center"/>
        <w:rPr>
          <w:rFonts w:ascii="Times New Roman" w:eastAsia="Times New Roman" w:hAnsi="Times New Roman" w:cs="Times New Roman"/>
        </w:rPr>
      </w:pPr>
      <w:r>
        <w:t xml:space="preserve">Figure </w:t>
      </w:r>
      <w:r w:rsidR="00C920F1">
        <w:t>14</w:t>
      </w:r>
      <w:r>
        <w:t xml:space="preserve"> </w:t>
      </w:r>
      <w:fldSimple w:instr=" SEQ Figure \* ARABIC ">
        <w:r w:rsidR="00BC1875">
          <w:rPr>
            <w:noProof/>
          </w:rPr>
          <w:t>45</w:t>
        </w:r>
      </w:fldSimple>
      <w:r>
        <w:t>. Desktop application</w:t>
      </w:r>
    </w:p>
    <w:p w14:paraId="1E08FEA4" w14:textId="77777777" w:rsidR="009033B2" w:rsidRDefault="00235EA7" w:rsidP="009033B2">
      <w:pPr>
        <w:keepNext/>
        <w:jc w:val="center"/>
      </w:pPr>
      <w:r>
        <w:rPr>
          <w:rFonts w:ascii="Times New Roman" w:eastAsia="Times New Roman" w:hAnsi="Times New Roman" w:cs="Times New Roman"/>
          <w:noProof/>
        </w:rPr>
        <w:lastRenderedPageBreak/>
        <w:drawing>
          <wp:inline distT="114300" distB="114300" distL="114300" distR="114300" wp14:anchorId="585CA7AD" wp14:editId="07777777">
            <wp:extent cx="5731200" cy="44450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731200" cy="4445000"/>
                    </a:xfrm>
                    <a:prstGeom prst="rect">
                      <a:avLst/>
                    </a:prstGeom>
                    <a:ln/>
                  </pic:spPr>
                </pic:pic>
              </a:graphicData>
            </a:graphic>
          </wp:inline>
        </w:drawing>
      </w:r>
    </w:p>
    <w:p w14:paraId="00000223" w14:textId="3C5DC5FC" w:rsidR="003E6828" w:rsidRDefault="009033B2" w:rsidP="009033B2">
      <w:pPr>
        <w:pStyle w:val="Caption"/>
        <w:jc w:val="center"/>
        <w:rPr>
          <w:rFonts w:ascii="Times New Roman" w:eastAsia="Times New Roman" w:hAnsi="Times New Roman" w:cs="Times New Roman"/>
          <w:b/>
        </w:rPr>
      </w:pPr>
      <w:r>
        <w:t xml:space="preserve">Figure </w:t>
      </w:r>
      <w:r w:rsidR="00C920F1">
        <w:t>15</w:t>
      </w:r>
      <w:r>
        <w:t xml:space="preserve"> </w:t>
      </w:r>
      <w:fldSimple w:instr=" SEQ Figure \* ARABIC ">
        <w:r w:rsidR="00BC1875">
          <w:rPr>
            <w:noProof/>
          </w:rPr>
          <w:t>46</w:t>
        </w:r>
      </w:fldSimple>
      <w:r>
        <w:t>. Desktop application flowchart</w:t>
      </w:r>
    </w:p>
    <w:p w14:paraId="00000224"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Code containing the</w:t>
      </w:r>
      <w:r>
        <w:rPr>
          <w:rFonts w:ascii="Times New Roman" w:eastAsia="Times New Roman" w:hAnsi="Times New Roman" w:cs="Times New Roman"/>
        </w:rPr>
        <w:t xml:space="preserve"> Python implementation of the desktop application can be found in app.py.</w:t>
      </w:r>
    </w:p>
    <w:p w14:paraId="00000225" w14:textId="77777777" w:rsidR="003E6828" w:rsidRDefault="003E6828">
      <w:pPr>
        <w:rPr>
          <w:rFonts w:ascii="Times New Roman" w:eastAsia="Times New Roman" w:hAnsi="Times New Roman" w:cs="Times New Roman"/>
        </w:rPr>
      </w:pPr>
    </w:p>
    <w:p w14:paraId="00000226"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3.6 Rover Control</w:t>
      </w:r>
    </w:p>
    <w:p w14:paraId="00000227" w14:textId="77777777" w:rsidR="003E6828" w:rsidRDefault="003E6828">
      <w:pPr>
        <w:rPr>
          <w:rFonts w:ascii="Times New Roman" w:eastAsia="Times New Roman" w:hAnsi="Times New Roman" w:cs="Times New Roman"/>
        </w:rPr>
      </w:pPr>
    </w:p>
    <w:p w14:paraId="00000228" w14:textId="01DC7D1F"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 xml:space="preserve">A process complementary to the one performed by the application must be performed by the Cortex-M0 MCU on the rover. This must allow for the decoding of received </w:t>
      </w:r>
      <w:r>
        <w:rPr>
          <w:rFonts w:ascii="Times New Roman" w:eastAsia="Times New Roman" w:hAnsi="Times New Roman" w:cs="Times New Roman"/>
        </w:rPr>
        <w:t xml:space="preserve">commands, execution of correct functions and sending </w:t>
      </w:r>
      <w:r>
        <w:rPr>
          <w:rFonts w:ascii="Times New Roman" w:eastAsia="Times New Roman" w:hAnsi="Times New Roman" w:cs="Times New Roman"/>
        </w:rPr>
        <w:t>reply</w:t>
      </w:r>
      <w:r>
        <w:rPr>
          <w:rFonts w:ascii="Times New Roman" w:eastAsia="Times New Roman" w:hAnsi="Times New Roman" w:cs="Times New Roman"/>
        </w:rPr>
        <w:t xml:space="preserve"> </w:t>
      </w:r>
      <w:r w:rsidR="00B24C90">
        <w:rPr>
          <w:rFonts w:ascii="Times New Roman" w:eastAsia="Times New Roman" w:hAnsi="Times New Roman" w:cs="Times New Roman"/>
        </w:rPr>
        <w:t>to</w:t>
      </w:r>
      <w:r w:rsidR="00C7756B">
        <w:rPr>
          <w:rFonts w:ascii="Times New Roman" w:eastAsia="Times New Roman" w:hAnsi="Times New Roman" w:cs="Times New Roman"/>
        </w:rPr>
        <w:t xml:space="preserve"> </w:t>
      </w:r>
      <w:r>
        <w:rPr>
          <w:rFonts w:ascii="Times New Roman" w:eastAsia="Times New Roman" w:hAnsi="Times New Roman" w:cs="Times New Roman"/>
        </w:rPr>
        <w:t xml:space="preserve">packets. Such a system was implemented in C using the WiFi101.h library to interfacing the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shield, </w:t>
      </w:r>
      <w:proofErr w:type="spellStart"/>
      <w:r>
        <w:rPr>
          <w:rFonts w:ascii="Times New Roman" w:eastAsia="Times New Roman" w:hAnsi="Times New Roman" w:cs="Times New Roman"/>
        </w:rPr>
        <w:t>WiFiUdp.h</w:t>
      </w:r>
      <w:proofErr w:type="spellEnd"/>
      <w:r>
        <w:rPr>
          <w:rFonts w:ascii="Times New Roman" w:eastAsia="Times New Roman" w:hAnsi="Times New Roman" w:cs="Times New Roman"/>
        </w:rPr>
        <w:t xml:space="preserve"> for handling sending and receiving UDP packets.</w:t>
      </w:r>
    </w:p>
    <w:p w14:paraId="00000229" w14:textId="77777777" w:rsidR="003E6828" w:rsidRDefault="003E6828">
      <w:pPr>
        <w:rPr>
          <w:rFonts w:ascii="Times New Roman" w:eastAsia="Times New Roman" w:hAnsi="Times New Roman" w:cs="Times New Roman"/>
        </w:rPr>
      </w:pPr>
    </w:p>
    <w:p w14:paraId="2A5CAAC6" w14:textId="77777777" w:rsidR="009033B2" w:rsidRDefault="00AE71BE" w:rsidP="009033B2">
      <w:pPr>
        <w:keepNext/>
        <w:jc w:val="center"/>
      </w:pPr>
      <w:r>
        <w:rPr>
          <w:rFonts w:ascii="Times New Roman" w:eastAsia="Times New Roman" w:hAnsi="Times New Roman" w:cs="Times New Roman"/>
          <w:noProof/>
        </w:rPr>
        <w:lastRenderedPageBreak/>
        <w:drawing>
          <wp:inline distT="114300" distB="114300" distL="114300" distR="114300" wp14:anchorId="740BC3E1" wp14:editId="2D54DCDB">
            <wp:extent cx="4719711" cy="4346917"/>
            <wp:effectExtent l="0" t="0" r="5080" b="0"/>
            <wp:docPr id="24" name="Picture 24"/>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4722195" cy="4349205"/>
                    </a:xfrm>
                    <a:prstGeom prst="rect">
                      <a:avLst/>
                    </a:prstGeom>
                    <a:ln/>
                  </pic:spPr>
                </pic:pic>
              </a:graphicData>
            </a:graphic>
          </wp:inline>
        </w:drawing>
      </w:r>
    </w:p>
    <w:p w14:paraId="0000022A" w14:textId="3FE641B1" w:rsidR="003E6828" w:rsidRDefault="009033B2" w:rsidP="009033B2">
      <w:pPr>
        <w:pStyle w:val="Caption"/>
        <w:jc w:val="center"/>
        <w:rPr>
          <w:rFonts w:ascii="Times New Roman" w:eastAsia="Times New Roman" w:hAnsi="Times New Roman" w:cs="Times New Roman"/>
        </w:rPr>
      </w:pPr>
      <w:r>
        <w:t xml:space="preserve">Figure </w:t>
      </w:r>
      <w:r w:rsidR="00C920F1">
        <w:t>16</w:t>
      </w:r>
      <w:r>
        <w:t xml:space="preserve"> </w:t>
      </w:r>
      <w:fldSimple w:instr=" SEQ Figure \* ARABIC ">
        <w:r w:rsidR="00BC1875">
          <w:rPr>
            <w:noProof/>
          </w:rPr>
          <w:t>47</w:t>
        </w:r>
      </w:fldSimple>
      <w:r>
        <w:t>. Rover control code flowchart</w:t>
      </w:r>
    </w:p>
    <w:p w14:paraId="0000022B"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The code responsible for perform</w:t>
      </w:r>
      <w:r>
        <w:rPr>
          <w:rFonts w:ascii="Times New Roman" w:eastAsia="Times New Roman" w:hAnsi="Times New Roman" w:cs="Times New Roman"/>
        </w:rPr>
        <w:t>ing these tasks can be found in main.cpp.</w:t>
      </w:r>
    </w:p>
    <w:p w14:paraId="0000022C" w14:textId="77777777" w:rsidR="003E6828" w:rsidRDefault="003E6828">
      <w:pPr>
        <w:rPr>
          <w:rFonts w:ascii="Times New Roman" w:eastAsia="Times New Roman" w:hAnsi="Times New Roman" w:cs="Times New Roman"/>
        </w:rPr>
      </w:pPr>
    </w:p>
    <w:p w14:paraId="0000022D"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4. Discussion</w:t>
      </w:r>
    </w:p>
    <w:p w14:paraId="0000022E" w14:textId="77777777" w:rsidR="003E6828" w:rsidRDefault="003E6828">
      <w:pPr>
        <w:rPr>
          <w:rFonts w:ascii="Times New Roman" w:eastAsia="Times New Roman" w:hAnsi="Times New Roman" w:cs="Times New Roman"/>
        </w:rPr>
      </w:pPr>
    </w:p>
    <w:p w14:paraId="0000022F"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The past few sections show an overview of the contributions in both the hardware and software sides to the design. We have thoroughly tested the rover to confirm it agrees with the agreed standards.</w:t>
      </w:r>
      <w:r>
        <w:rPr>
          <w:rFonts w:ascii="Times New Roman" w:eastAsia="Times New Roman" w:hAnsi="Times New Roman" w:cs="Times New Roman"/>
        </w:rPr>
        <w:t xml:space="preserve"> </w:t>
      </w:r>
    </w:p>
    <w:p w14:paraId="00000230" w14:textId="77777777" w:rsidR="003E6828" w:rsidRDefault="003E6828" w:rsidP="009033B2">
      <w:pPr>
        <w:jc w:val="both"/>
        <w:rPr>
          <w:rFonts w:ascii="Times New Roman" w:eastAsia="Times New Roman" w:hAnsi="Times New Roman" w:cs="Times New Roman"/>
        </w:rPr>
      </w:pPr>
    </w:p>
    <w:p w14:paraId="00000231"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All subcomponents and subsystems have been tested individually to ensure that they meet the specification required.</w:t>
      </w:r>
    </w:p>
    <w:p w14:paraId="00000232" w14:textId="77777777" w:rsidR="003E6828" w:rsidRDefault="003E6828">
      <w:pPr>
        <w:rPr>
          <w:rFonts w:ascii="Times New Roman" w:eastAsia="Times New Roman" w:hAnsi="Times New Roman" w:cs="Times New Roman"/>
        </w:rPr>
      </w:pPr>
    </w:p>
    <w:p w14:paraId="00000233"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Movement tests:</w:t>
      </w:r>
    </w:p>
    <w:p w14:paraId="00000234" w14:textId="77777777" w:rsidR="003E6828" w:rsidRDefault="003E6828">
      <w:pPr>
        <w:rPr>
          <w:rFonts w:ascii="Times New Roman" w:eastAsia="Times New Roman" w:hAnsi="Times New Roman" w:cs="Times New Roman"/>
        </w:rPr>
      </w:pPr>
    </w:p>
    <w:p w14:paraId="00000235" w14:textId="6820DF42" w:rsidR="003E6828" w:rsidRDefault="00235EA7">
      <w:pPr>
        <w:rPr>
          <w:rFonts w:ascii="Times New Roman" w:eastAsia="Times New Roman" w:hAnsi="Times New Roman" w:cs="Times New Roman"/>
        </w:rPr>
      </w:pPr>
      <w:r>
        <w:rPr>
          <w:rFonts w:ascii="Times New Roman" w:eastAsia="Times New Roman" w:hAnsi="Times New Roman" w:cs="Times New Roman"/>
        </w:rPr>
        <w:t>With the use of the desktop application and virtual joystick the motor control and communication subsystems were tested</w:t>
      </w:r>
      <w:r>
        <w:rPr>
          <w:rFonts w:ascii="Times New Roman" w:eastAsia="Times New Roman" w:hAnsi="Times New Roman" w:cs="Times New Roman"/>
        </w:rPr>
        <w:t xml:space="preserve">. The following objectives were </w:t>
      </w:r>
      <w:r>
        <w:rPr>
          <w:rFonts w:ascii="Times New Roman" w:eastAsia="Times New Roman" w:hAnsi="Times New Roman" w:cs="Times New Roman"/>
        </w:rPr>
        <w:t>evaluated</w:t>
      </w:r>
      <w:r w:rsidR="00B24C90">
        <w:rPr>
          <w:rFonts w:ascii="Times New Roman" w:eastAsia="Times New Roman" w:hAnsi="Times New Roman" w:cs="Times New Roman"/>
        </w:rPr>
        <w:t>:</w:t>
      </w:r>
    </w:p>
    <w:p w14:paraId="00000236"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moves forwards - PASSED</w:t>
      </w:r>
    </w:p>
    <w:p w14:paraId="00000237"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moves backwards - PASSED</w:t>
      </w:r>
    </w:p>
    <w:p w14:paraId="00000238"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turns right while moving forwards - PASSED</w:t>
      </w:r>
    </w:p>
    <w:p w14:paraId="00000239"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turns left while moving forwards - PASSED</w:t>
      </w:r>
    </w:p>
    <w:p w14:paraId="0000023A"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turns right while moving backwards - PASSED</w:t>
      </w:r>
    </w:p>
    <w:p w14:paraId="0000023B"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turn left while moving backwards - PASSED</w:t>
      </w:r>
    </w:p>
    <w:p w14:paraId="0000023C" w14:textId="7452F62E"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Rover </w:t>
      </w:r>
      <w:r w:rsidR="00A63F59">
        <w:rPr>
          <w:rFonts w:ascii="Times New Roman" w:eastAsia="Times New Roman" w:hAnsi="Times New Roman" w:cs="Times New Roman"/>
        </w:rPr>
        <w:t>rotates</w:t>
      </w:r>
      <w:r w:rsidR="00AE71BE">
        <w:rPr>
          <w:rFonts w:ascii="Times New Roman" w:eastAsia="Times New Roman" w:hAnsi="Times New Roman" w:cs="Times New Roman"/>
        </w:rPr>
        <w:t xml:space="preserve"> </w:t>
      </w:r>
      <w:r w:rsidR="00A63F59">
        <w:rPr>
          <w:rFonts w:ascii="Times New Roman" w:eastAsia="Times New Roman" w:hAnsi="Times New Roman" w:cs="Times New Roman"/>
        </w:rPr>
        <w:t>clockwise</w:t>
      </w:r>
      <w:r>
        <w:rPr>
          <w:rFonts w:ascii="Times New Roman" w:eastAsia="Times New Roman" w:hAnsi="Times New Roman" w:cs="Times New Roman"/>
        </w:rPr>
        <w:t xml:space="preserve"> while remaining in place - FAILED (due to rear wheel)</w:t>
      </w:r>
    </w:p>
    <w:p w14:paraId="0000023D" w14:textId="31CA7083"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Rover </w:t>
      </w:r>
      <w:r w:rsidR="00A63F59">
        <w:rPr>
          <w:rFonts w:ascii="Times New Roman" w:eastAsia="Times New Roman" w:hAnsi="Times New Roman" w:cs="Times New Roman"/>
        </w:rPr>
        <w:t>rotates</w:t>
      </w:r>
      <w:r w:rsidR="00AE71BE">
        <w:rPr>
          <w:rFonts w:ascii="Times New Roman" w:eastAsia="Times New Roman" w:hAnsi="Times New Roman" w:cs="Times New Roman"/>
        </w:rPr>
        <w:t xml:space="preserve"> </w:t>
      </w:r>
      <w:r w:rsidR="00A63F59">
        <w:rPr>
          <w:rFonts w:ascii="Times New Roman" w:eastAsia="Times New Roman" w:hAnsi="Times New Roman" w:cs="Times New Roman"/>
        </w:rPr>
        <w:t>anticlockwise</w:t>
      </w:r>
      <w:r>
        <w:rPr>
          <w:rFonts w:ascii="Times New Roman" w:eastAsia="Times New Roman" w:hAnsi="Times New Roman" w:cs="Times New Roman"/>
        </w:rPr>
        <w:t xml:space="preserve"> while remaining in place - FAILED (due to rear wheel)</w:t>
      </w:r>
    </w:p>
    <w:p w14:paraId="0000023E" w14:textId="77777777" w:rsidR="003E6828" w:rsidRDefault="00235EA7">
      <w:pPr>
        <w:numPr>
          <w:ilvl w:val="0"/>
          <w:numId w:val="7"/>
        </w:numPr>
        <w:rPr>
          <w:rFonts w:ascii="Times New Roman" w:eastAsia="Times New Roman" w:hAnsi="Times New Roman" w:cs="Times New Roman"/>
        </w:rPr>
      </w:pPr>
      <w:r>
        <w:rPr>
          <w:rFonts w:ascii="Times New Roman" w:eastAsia="Times New Roman" w:hAnsi="Times New Roman" w:cs="Times New Roman"/>
        </w:rPr>
        <w:t>Rover remains stationary after joystick is left go - PASSED</w:t>
      </w:r>
    </w:p>
    <w:p w14:paraId="0000023F" w14:textId="77777777" w:rsidR="003E6828" w:rsidRDefault="003E6828">
      <w:pPr>
        <w:rPr>
          <w:rFonts w:ascii="Times New Roman" w:eastAsia="Times New Roman" w:hAnsi="Times New Roman" w:cs="Times New Roman"/>
        </w:rPr>
      </w:pPr>
    </w:p>
    <w:p w14:paraId="00000240"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 redesigned rear wheel will be implemented to counter the issues encountered.</w:t>
      </w:r>
    </w:p>
    <w:p w14:paraId="00000241" w14:textId="77777777" w:rsidR="003E6828" w:rsidRDefault="003E6828">
      <w:pPr>
        <w:rPr>
          <w:rFonts w:ascii="Times New Roman" w:eastAsia="Times New Roman" w:hAnsi="Times New Roman" w:cs="Times New Roman"/>
        </w:rPr>
      </w:pPr>
    </w:p>
    <w:p w14:paraId="00000242"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Name decoding tests:</w:t>
      </w:r>
    </w:p>
    <w:p w14:paraId="00000243" w14:textId="77777777" w:rsidR="003E6828" w:rsidRDefault="003E6828">
      <w:pPr>
        <w:rPr>
          <w:rFonts w:ascii="Times New Roman" w:eastAsia="Times New Roman" w:hAnsi="Times New Roman" w:cs="Times New Roman"/>
        </w:rPr>
      </w:pPr>
    </w:p>
    <w:p w14:paraId="00000244"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Due to delays with the</w:t>
      </w:r>
      <w:r>
        <w:rPr>
          <w:rFonts w:ascii="Times New Roman" w:eastAsia="Times New Roman" w:hAnsi="Times New Roman" w:cs="Times New Roman"/>
        </w:rPr>
        <w:t xml:space="preserve"> construction of the </w:t>
      </w:r>
      <w:proofErr w:type="spellStart"/>
      <w:r>
        <w:rPr>
          <w:rFonts w:ascii="Times New Roman" w:eastAsia="Times New Roman" w:hAnsi="Times New Roman" w:cs="Times New Roman"/>
        </w:rPr>
        <w:t>analog</w:t>
      </w:r>
      <w:proofErr w:type="spellEnd"/>
      <w:r>
        <w:rPr>
          <w:rFonts w:ascii="Times New Roman" w:eastAsia="Times New Roman" w:hAnsi="Times New Roman" w:cs="Times New Roman"/>
        </w:rPr>
        <w:t xml:space="preserve"> filtering and amplification circuitry required for name decoding a full name decoding process has not yet been performed. Instead the circuitry was tested separately with the use of oscilloscopes and a function generator. As of </w:t>
      </w:r>
      <w:r>
        <w:rPr>
          <w:rFonts w:ascii="Times New Roman" w:eastAsia="Times New Roman" w:hAnsi="Times New Roman" w:cs="Times New Roman"/>
        </w:rPr>
        <w:t>the time of writing of this report the circuitry is being soldered on a stripboard.</w:t>
      </w:r>
    </w:p>
    <w:p w14:paraId="00000245" w14:textId="77777777" w:rsidR="003E6828" w:rsidRDefault="003E6828" w:rsidP="009033B2">
      <w:pPr>
        <w:jc w:val="both"/>
        <w:rPr>
          <w:rFonts w:ascii="Times New Roman" w:eastAsia="Times New Roman" w:hAnsi="Times New Roman" w:cs="Times New Roman"/>
        </w:rPr>
      </w:pPr>
    </w:p>
    <w:p w14:paraId="00000246"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The code was tested in two ways:</w:t>
      </w:r>
    </w:p>
    <w:p w14:paraId="00000247" w14:textId="77777777" w:rsidR="003E6828" w:rsidRDefault="00235EA7" w:rsidP="009033B2">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Acquisition of test signal generated with function generator - PASSED</w:t>
      </w:r>
    </w:p>
    <w:p w14:paraId="00000248" w14:textId="77777777" w:rsidR="003E6828" w:rsidRDefault="00235EA7" w:rsidP="009033B2">
      <w:pPr>
        <w:numPr>
          <w:ilvl w:val="0"/>
          <w:numId w:val="10"/>
        </w:numPr>
        <w:jc w:val="both"/>
        <w:rPr>
          <w:rFonts w:ascii="Times New Roman" w:eastAsia="Times New Roman" w:hAnsi="Times New Roman" w:cs="Times New Roman"/>
        </w:rPr>
      </w:pPr>
      <w:r>
        <w:rPr>
          <w:rFonts w:ascii="Times New Roman" w:eastAsia="Times New Roman" w:hAnsi="Times New Roman" w:cs="Times New Roman"/>
        </w:rPr>
        <w:t>Decoding of name from manually generated data resembling and acquire</w:t>
      </w:r>
      <w:r>
        <w:rPr>
          <w:rFonts w:ascii="Times New Roman" w:eastAsia="Times New Roman" w:hAnsi="Times New Roman" w:cs="Times New Roman"/>
        </w:rPr>
        <w:t>d signal - PASSED</w:t>
      </w:r>
    </w:p>
    <w:p w14:paraId="00000249" w14:textId="77777777" w:rsidR="003E6828" w:rsidRDefault="003E6828">
      <w:pPr>
        <w:rPr>
          <w:rFonts w:ascii="Times New Roman" w:eastAsia="Times New Roman" w:hAnsi="Times New Roman" w:cs="Times New Roman"/>
        </w:rPr>
      </w:pPr>
    </w:p>
    <w:p w14:paraId="0000024A"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Age decoding tests:</w:t>
      </w:r>
    </w:p>
    <w:p w14:paraId="0000024B" w14:textId="77777777" w:rsidR="003E6828" w:rsidRDefault="003E6828">
      <w:pPr>
        <w:rPr>
          <w:rFonts w:ascii="Times New Roman" w:eastAsia="Times New Roman" w:hAnsi="Times New Roman" w:cs="Times New Roman"/>
        </w:rPr>
      </w:pPr>
    </w:p>
    <w:p w14:paraId="0000024C" w14:textId="317A5F36"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 xml:space="preserve">Age decoding tests were performed by placing an IR receiver </w:t>
      </w:r>
      <w:r w:rsidR="00B24C90">
        <w:rPr>
          <w:rFonts w:ascii="Times New Roman" w:eastAsia="Times New Roman" w:hAnsi="Times New Roman" w:cs="Times New Roman"/>
        </w:rPr>
        <w:t>near</w:t>
      </w:r>
      <w:r>
        <w:rPr>
          <w:rFonts w:ascii="Times New Roman" w:eastAsia="Times New Roman" w:hAnsi="Times New Roman" w:cs="Times New Roman"/>
        </w:rPr>
        <w:t xml:space="preserve"> an alien and reading the output of the code. The alien’s age was read to be 610 years which was confirmed through manual measurements </w:t>
      </w:r>
      <w:r>
        <w:rPr>
          <w:rFonts w:ascii="Times New Roman" w:eastAsia="Times New Roman" w:hAnsi="Times New Roman" w:cs="Times New Roman"/>
        </w:rPr>
        <w:t xml:space="preserve">with the use of an </w:t>
      </w:r>
      <w:r w:rsidR="00B24C90">
        <w:rPr>
          <w:rFonts w:ascii="Times New Roman" w:eastAsia="Times New Roman" w:hAnsi="Times New Roman" w:cs="Times New Roman"/>
        </w:rPr>
        <w:t>oscilloscope</w:t>
      </w:r>
      <w:r w:rsidR="00C7756B">
        <w:rPr>
          <w:rFonts w:ascii="Times New Roman" w:eastAsia="Times New Roman" w:hAnsi="Times New Roman" w:cs="Times New Roman"/>
        </w:rPr>
        <w:t>.</w:t>
      </w:r>
      <w:r>
        <w:rPr>
          <w:rFonts w:ascii="Times New Roman" w:eastAsia="Times New Roman" w:hAnsi="Times New Roman" w:cs="Times New Roman"/>
        </w:rPr>
        <w:t xml:space="preserve"> Tests prove that the system developed </w:t>
      </w:r>
      <w:r w:rsidR="00B24C90">
        <w:rPr>
          <w:rFonts w:ascii="Times New Roman" w:eastAsia="Times New Roman" w:hAnsi="Times New Roman" w:cs="Times New Roman"/>
        </w:rPr>
        <w:t>can read</w:t>
      </w:r>
      <w:r>
        <w:rPr>
          <w:rFonts w:ascii="Times New Roman" w:eastAsia="Times New Roman" w:hAnsi="Times New Roman" w:cs="Times New Roman"/>
        </w:rPr>
        <w:t xml:space="preserve"> an alien’s age with the required accuracy of a decade and produces reliable results unless placed too far from the alien.</w:t>
      </w:r>
    </w:p>
    <w:p w14:paraId="0000024D" w14:textId="77777777" w:rsidR="003E6828" w:rsidRDefault="003E6828">
      <w:pPr>
        <w:rPr>
          <w:rFonts w:ascii="Times New Roman" w:eastAsia="Times New Roman" w:hAnsi="Times New Roman" w:cs="Times New Roman"/>
        </w:rPr>
      </w:pPr>
    </w:p>
    <w:p w14:paraId="0000024E"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Polarity measurement tests:</w:t>
      </w:r>
    </w:p>
    <w:p w14:paraId="0000024F" w14:textId="77777777" w:rsidR="003E6828" w:rsidRDefault="003E6828">
      <w:pPr>
        <w:rPr>
          <w:rFonts w:ascii="Times New Roman" w:eastAsia="Times New Roman" w:hAnsi="Times New Roman" w:cs="Times New Roman"/>
          <w:b/>
        </w:rPr>
      </w:pPr>
    </w:p>
    <w:p w14:paraId="00000250" w14:textId="4A1DCC1E"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With the u</w:t>
      </w:r>
      <w:r>
        <w:rPr>
          <w:rFonts w:ascii="Times New Roman" w:eastAsia="Times New Roman" w:hAnsi="Times New Roman" w:cs="Times New Roman"/>
        </w:rPr>
        <w:t xml:space="preserve">se of small </w:t>
      </w:r>
      <w:r>
        <w:rPr>
          <w:rFonts w:ascii="Times New Roman" w:eastAsia="Times New Roman" w:hAnsi="Times New Roman" w:cs="Times New Roman"/>
        </w:rPr>
        <w:t>magnets</w:t>
      </w:r>
      <w:r w:rsidR="00B24C90">
        <w:rPr>
          <w:rFonts w:ascii="Times New Roman" w:eastAsia="Times New Roman" w:hAnsi="Times New Roman" w:cs="Times New Roman"/>
        </w:rPr>
        <w:t>,</w:t>
      </w:r>
      <w:r>
        <w:rPr>
          <w:rFonts w:ascii="Times New Roman" w:eastAsia="Times New Roman" w:hAnsi="Times New Roman" w:cs="Times New Roman"/>
        </w:rPr>
        <w:t xml:space="preserve"> the code for interpreting magnetometer readings was tested. The following results were obtained.</w:t>
      </w:r>
    </w:p>
    <w:p w14:paraId="00000251"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 xml:space="preserve">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09"/>
        <w:gridCol w:w="3010"/>
        <w:gridCol w:w="3010"/>
      </w:tblGrid>
      <w:tr w:rsidR="003E6828" w14:paraId="755D41EE" w14:textId="77777777">
        <w:tc>
          <w:tcPr>
            <w:tcW w:w="3009" w:type="dxa"/>
            <w:shd w:val="clear" w:color="auto" w:fill="auto"/>
            <w:tcMar>
              <w:top w:w="100" w:type="dxa"/>
              <w:left w:w="100" w:type="dxa"/>
              <w:bottom w:w="100" w:type="dxa"/>
              <w:right w:w="100" w:type="dxa"/>
            </w:tcMar>
          </w:tcPr>
          <w:p w14:paraId="00000252"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Condition</w:t>
            </w:r>
          </w:p>
        </w:tc>
        <w:tc>
          <w:tcPr>
            <w:tcW w:w="3009" w:type="dxa"/>
            <w:shd w:val="clear" w:color="auto" w:fill="auto"/>
            <w:tcMar>
              <w:top w:w="100" w:type="dxa"/>
              <w:left w:w="100" w:type="dxa"/>
              <w:bottom w:w="100" w:type="dxa"/>
              <w:right w:w="100" w:type="dxa"/>
            </w:tcMar>
          </w:tcPr>
          <w:p w14:paraId="00000253"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Output</w:t>
            </w:r>
          </w:p>
        </w:tc>
        <w:tc>
          <w:tcPr>
            <w:tcW w:w="3009" w:type="dxa"/>
            <w:shd w:val="clear" w:color="auto" w:fill="auto"/>
            <w:tcMar>
              <w:top w:w="100" w:type="dxa"/>
              <w:left w:w="100" w:type="dxa"/>
              <w:bottom w:w="100" w:type="dxa"/>
              <w:right w:w="100" w:type="dxa"/>
            </w:tcMar>
          </w:tcPr>
          <w:p w14:paraId="00000254"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Outcome</w:t>
            </w:r>
          </w:p>
        </w:tc>
      </w:tr>
      <w:tr w:rsidR="003E6828" w14:paraId="68DEDB59" w14:textId="77777777">
        <w:tc>
          <w:tcPr>
            <w:tcW w:w="3009" w:type="dxa"/>
            <w:shd w:val="clear" w:color="auto" w:fill="auto"/>
            <w:tcMar>
              <w:top w:w="100" w:type="dxa"/>
              <w:left w:w="100" w:type="dxa"/>
              <w:bottom w:w="100" w:type="dxa"/>
              <w:right w:w="100" w:type="dxa"/>
            </w:tcMar>
          </w:tcPr>
          <w:p w14:paraId="00000255"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 facing up</w:t>
            </w:r>
          </w:p>
        </w:tc>
        <w:tc>
          <w:tcPr>
            <w:tcW w:w="3009" w:type="dxa"/>
            <w:shd w:val="clear" w:color="auto" w:fill="auto"/>
            <w:tcMar>
              <w:top w:w="100" w:type="dxa"/>
              <w:left w:w="100" w:type="dxa"/>
              <w:bottom w:w="100" w:type="dxa"/>
              <w:right w:w="100" w:type="dxa"/>
            </w:tcMar>
          </w:tcPr>
          <w:p w14:paraId="00000256"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up</w:t>
            </w:r>
          </w:p>
        </w:tc>
        <w:tc>
          <w:tcPr>
            <w:tcW w:w="3009" w:type="dxa"/>
            <w:shd w:val="clear" w:color="auto" w:fill="auto"/>
            <w:tcMar>
              <w:top w:w="100" w:type="dxa"/>
              <w:left w:w="100" w:type="dxa"/>
              <w:bottom w:w="100" w:type="dxa"/>
              <w:right w:w="100" w:type="dxa"/>
            </w:tcMar>
          </w:tcPr>
          <w:p w14:paraId="00000257"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3E6828" w14:paraId="537ED556" w14:textId="77777777">
        <w:tc>
          <w:tcPr>
            <w:tcW w:w="3009" w:type="dxa"/>
            <w:shd w:val="clear" w:color="auto" w:fill="auto"/>
            <w:tcMar>
              <w:top w:w="100" w:type="dxa"/>
              <w:left w:w="100" w:type="dxa"/>
              <w:bottom w:w="100" w:type="dxa"/>
              <w:right w:w="100" w:type="dxa"/>
            </w:tcMar>
          </w:tcPr>
          <w:p w14:paraId="00000258"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 facing down</w:t>
            </w:r>
          </w:p>
        </w:tc>
        <w:tc>
          <w:tcPr>
            <w:tcW w:w="3009" w:type="dxa"/>
            <w:shd w:val="clear" w:color="auto" w:fill="auto"/>
            <w:tcMar>
              <w:top w:w="100" w:type="dxa"/>
              <w:left w:w="100" w:type="dxa"/>
              <w:bottom w:w="100" w:type="dxa"/>
              <w:right w:w="100" w:type="dxa"/>
            </w:tcMar>
          </w:tcPr>
          <w:p w14:paraId="00000259"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down</w:t>
            </w:r>
          </w:p>
        </w:tc>
        <w:tc>
          <w:tcPr>
            <w:tcW w:w="3009" w:type="dxa"/>
            <w:shd w:val="clear" w:color="auto" w:fill="auto"/>
            <w:tcMar>
              <w:top w:w="100" w:type="dxa"/>
              <w:left w:w="100" w:type="dxa"/>
              <w:bottom w:w="100" w:type="dxa"/>
              <w:right w:w="100" w:type="dxa"/>
            </w:tcMar>
          </w:tcPr>
          <w:p w14:paraId="0000025A"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r w:rsidR="003E6828" w14:paraId="44E1C98F" w14:textId="77777777">
        <w:tc>
          <w:tcPr>
            <w:tcW w:w="3009" w:type="dxa"/>
            <w:shd w:val="clear" w:color="auto" w:fill="auto"/>
            <w:tcMar>
              <w:top w:w="100" w:type="dxa"/>
              <w:left w:w="100" w:type="dxa"/>
              <w:bottom w:w="100" w:type="dxa"/>
              <w:right w:w="100" w:type="dxa"/>
            </w:tcMar>
          </w:tcPr>
          <w:p w14:paraId="0000025B"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 magnet</w:t>
            </w:r>
          </w:p>
        </w:tc>
        <w:tc>
          <w:tcPr>
            <w:tcW w:w="3009" w:type="dxa"/>
            <w:shd w:val="clear" w:color="auto" w:fill="auto"/>
            <w:tcMar>
              <w:top w:w="100" w:type="dxa"/>
              <w:left w:w="100" w:type="dxa"/>
              <w:bottom w:w="100" w:type="dxa"/>
              <w:right w:w="100" w:type="dxa"/>
            </w:tcMar>
          </w:tcPr>
          <w:p w14:paraId="0000025C"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neutral</w:t>
            </w:r>
          </w:p>
        </w:tc>
        <w:tc>
          <w:tcPr>
            <w:tcW w:w="3009" w:type="dxa"/>
            <w:shd w:val="clear" w:color="auto" w:fill="auto"/>
            <w:tcMar>
              <w:top w:w="100" w:type="dxa"/>
              <w:left w:w="100" w:type="dxa"/>
              <w:bottom w:w="100" w:type="dxa"/>
              <w:right w:w="100" w:type="dxa"/>
            </w:tcMar>
          </w:tcPr>
          <w:p w14:paraId="0000025D" w14:textId="77777777" w:rsidR="003E6828" w:rsidRDefault="00235EA7">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PASSED</w:t>
            </w:r>
          </w:p>
        </w:tc>
      </w:tr>
    </w:tbl>
    <w:p w14:paraId="0000025E" w14:textId="77777777" w:rsidR="003E6828" w:rsidRDefault="003E6828">
      <w:pPr>
        <w:rPr>
          <w:rFonts w:ascii="Times New Roman" w:eastAsia="Times New Roman" w:hAnsi="Times New Roman" w:cs="Times New Roman"/>
        </w:rPr>
      </w:pPr>
    </w:p>
    <w:p w14:paraId="0000025F"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Due to the fact that some tasks are still being concurrently finalised and the rover is being assembled as of the time of submission of this report a complete simultaneous test of all subsystems has not yet been performed.</w:t>
      </w:r>
    </w:p>
    <w:p w14:paraId="00000260" w14:textId="77777777" w:rsidR="003E6828" w:rsidRDefault="003E6828">
      <w:pPr>
        <w:rPr>
          <w:rFonts w:ascii="Times New Roman" w:eastAsia="Times New Roman" w:hAnsi="Times New Roman" w:cs="Times New Roman"/>
        </w:rPr>
      </w:pPr>
    </w:p>
    <w:p w14:paraId="00000261"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The following tasks must be comp</w:t>
      </w:r>
      <w:r>
        <w:rPr>
          <w:rFonts w:ascii="Times New Roman" w:eastAsia="Times New Roman" w:hAnsi="Times New Roman" w:cs="Times New Roman"/>
        </w:rPr>
        <w:t>leted prior to the demonstration as of the time of writing of this report:</w:t>
      </w:r>
    </w:p>
    <w:p w14:paraId="00000262" w14:textId="77777777" w:rsidR="003E6828" w:rsidRDefault="00235EA7" w:rsidP="009033B2">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Replace rear wheel with a design that rotates in place</w:t>
      </w:r>
    </w:p>
    <w:p w14:paraId="524961C2" w14:textId="73762635" w:rsidR="0086455B" w:rsidRDefault="0086455B" w:rsidP="009033B2">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 xml:space="preserve">Replace </w:t>
      </w:r>
      <w:r w:rsidR="00506205">
        <w:rPr>
          <w:rFonts w:ascii="Times New Roman" w:eastAsia="Times New Roman" w:hAnsi="Times New Roman" w:cs="Times New Roman"/>
        </w:rPr>
        <w:t>FXOS</w:t>
      </w:r>
      <w:r w:rsidR="00506205" w:rsidRPr="00A11F10">
        <w:rPr>
          <w:rFonts w:ascii="Times New Roman" w:eastAsia="Times New Roman" w:hAnsi="Times New Roman" w:cs="Times New Roman"/>
        </w:rPr>
        <w:t>8700</w:t>
      </w:r>
      <w:r w:rsidR="00506205">
        <w:rPr>
          <w:rFonts w:ascii="Times New Roman" w:eastAsia="Times New Roman" w:hAnsi="Times New Roman" w:cs="Times New Roman"/>
        </w:rPr>
        <w:t xml:space="preserve"> magnetometer with </w:t>
      </w:r>
      <w:r w:rsidR="00C51BB9">
        <w:rPr>
          <w:rFonts w:ascii="Times New Roman" w:eastAsia="Times New Roman" w:hAnsi="Times New Roman" w:cs="Times New Roman"/>
        </w:rPr>
        <w:t>QMC5883L</w:t>
      </w:r>
    </w:p>
    <w:p w14:paraId="00000263" w14:textId="77777777" w:rsidR="003E6828" w:rsidRDefault="00235EA7" w:rsidP="009033B2">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Solder all circuitry permanently to a stripboard</w:t>
      </w:r>
    </w:p>
    <w:p w14:paraId="00000264" w14:textId="77777777" w:rsidR="003E6828" w:rsidRDefault="00235EA7" w:rsidP="009033B2">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Finalise construction of rover</w:t>
      </w:r>
    </w:p>
    <w:p w14:paraId="00000265" w14:textId="77777777" w:rsidR="003E6828" w:rsidRDefault="00235EA7" w:rsidP="009033B2">
      <w:pPr>
        <w:numPr>
          <w:ilvl w:val="0"/>
          <w:numId w:val="11"/>
        </w:numPr>
        <w:jc w:val="both"/>
        <w:rPr>
          <w:rFonts w:ascii="Times New Roman" w:eastAsia="Times New Roman" w:hAnsi="Times New Roman" w:cs="Times New Roman"/>
        </w:rPr>
      </w:pPr>
      <w:r>
        <w:rPr>
          <w:rFonts w:ascii="Times New Roman" w:eastAsia="Times New Roman" w:hAnsi="Times New Roman" w:cs="Times New Roman"/>
        </w:rPr>
        <w:t>Perform final tests of whole system in arena</w:t>
      </w:r>
    </w:p>
    <w:p w14:paraId="00000266" w14:textId="77777777" w:rsidR="003E6828" w:rsidRDefault="003E6828" w:rsidP="009033B2">
      <w:pPr>
        <w:jc w:val="both"/>
        <w:rPr>
          <w:rFonts w:ascii="Times New Roman" w:eastAsia="Times New Roman" w:hAnsi="Times New Roman" w:cs="Times New Roman"/>
        </w:rPr>
      </w:pPr>
    </w:p>
    <w:p w14:paraId="00000267" w14:textId="77777777"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The tasks that are yet to be performed can be realistically achieved within 4 days ahead of the rover presentation.</w:t>
      </w:r>
    </w:p>
    <w:p w14:paraId="00000268" w14:textId="77777777" w:rsidR="003E6828" w:rsidRDefault="003E6828">
      <w:pPr>
        <w:rPr>
          <w:rFonts w:ascii="Times New Roman" w:eastAsia="Times New Roman" w:hAnsi="Times New Roman" w:cs="Times New Roman"/>
        </w:rPr>
      </w:pPr>
    </w:p>
    <w:p w14:paraId="0000026A" w14:textId="22E84369" w:rsidR="003E6828" w:rsidRPr="00506205" w:rsidRDefault="00235EA7">
      <w:pPr>
        <w:rPr>
          <w:rFonts w:ascii="Times New Roman" w:eastAsia="Times New Roman" w:hAnsi="Times New Roman" w:cs="Times New Roman"/>
          <w:b/>
        </w:rPr>
      </w:pPr>
      <w:r w:rsidRPr="00506205">
        <w:rPr>
          <w:rFonts w:ascii="Times New Roman" w:eastAsia="Times New Roman" w:hAnsi="Times New Roman" w:cs="Times New Roman"/>
          <w:b/>
        </w:rPr>
        <w:t>5. Conclusion</w:t>
      </w:r>
    </w:p>
    <w:p w14:paraId="0000026B" w14:textId="77777777" w:rsidR="003E6828" w:rsidRDefault="003E6828">
      <w:pPr>
        <w:rPr>
          <w:rFonts w:ascii="Times New Roman" w:eastAsia="Times New Roman" w:hAnsi="Times New Roman" w:cs="Times New Roman"/>
        </w:rPr>
      </w:pPr>
    </w:p>
    <w:p w14:paraId="0000026C" w14:textId="1C8005EE" w:rsidR="003E6828" w:rsidRDefault="00235EA7" w:rsidP="009033B2">
      <w:pPr>
        <w:jc w:val="both"/>
        <w:rPr>
          <w:rFonts w:ascii="Times New Roman" w:eastAsia="Times New Roman" w:hAnsi="Times New Roman" w:cs="Times New Roman"/>
        </w:rPr>
      </w:pPr>
      <w:r>
        <w:rPr>
          <w:rFonts w:ascii="Times New Roman" w:eastAsia="Times New Roman" w:hAnsi="Times New Roman" w:cs="Times New Roman"/>
        </w:rPr>
        <w:t xml:space="preserve">Significant progress has been made since the beginning of the Project period. This is only a result of our strong teamwork ability as well as our individual skill. The different results acquired throughout the project indicates the </w:t>
      </w:r>
      <w:proofErr w:type="spellStart"/>
      <w:r>
        <w:rPr>
          <w:rFonts w:ascii="Times New Roman" w:eastAsia="Times New Roman" w:hAnsi="Times New Roman" w:cs="Times New Roman"/>
        </w:rPr>
        <w:t>EERover’s</w:t>
      </w:r>
      <w:proofErr w:type="spellEnd"/>
      <w:r>
        <w:rPr>
          <w:rFonts w:ascii="Times New Roman" w:eastAsia="Times New Roman" w:hAnsi="Times New Roman" w:cs="Times New Roman"/>
        </w:rPr>
        <w:t xml:space="preserve"> ability to per</w:t>
      </w:r>
      <w:r>
        <w:rPr>
          <w:rFonts w:ascii="Times New Roman" w:eastAsia="Times New Roman" w:hAnsi="Times New Roman" w:cs="Times New Roman"/>
        </w:rPr>
        <w:t>form the desired actions but there is always going to be room for improvement. This starts with finalising the final model of the Rover and ensuring the different software programs produced will be able to pass as many different test cases as possible. Onc</w:t>
      </w:r>
      <w:r>
        <w:rPr>
          <w:rFonts w:ascii="Times New Roman" w:eastAsia="Times New Roman" w:hAnsi="Times New Roman" w:cs="Times New Roman"/>
        </w:rPr>
        <w:t xml:space="preserve">e the hardware is fully complete and we are fine with the reliability of the software, our plan will be to examine any areas of improvements, enhance the </w:t>
      </w:r>
      <w:proofErr w:type="spellStart"/>
      <w:r>
        <w:rPr>
          <w:rFonts w:ascii="Times New Roman" w:eastAsia="Times New Roman" w:hAnsi="Times New Roman" w:cs="Times New Roman"/>
        </w:rPr>
        <w:t>EERover</w:t>
      </w:r>
      <w:proofErr w:type="spellEnd"/>
      <w:r>
        <w:rPr>
          <w:rFonts w:ascii="Times New Roman" w:eastAsia="Times New Roman" w:hAnsi="Times New Roman" w:cs="Times New Roman"/>
        </w:rPr>
        <w:t xml:space="preserve"> and continue to test it to ensure it’ll operate at </w:t>
      </w:r>
      <w:r w:rsidR="00B24C90">
        <w:rPr>
          <w:rFonts w:ascii="Times New Roman" w:eastAsia="Times New Roman" w:hAnsi="Times New Roman" w:cs="Times New Roman"/>
        </w:rPr>
        <w:t>its</w:t>
      </w:r>
      <w:r>
        <w:rPr>
          <w:rFonts w:ascii="Times New Roman" w:eastAsia="Times New Roman" w:hAnsi="Times New Roman" w:cs="Times New Roman"/>
        </w:rPr>
        <w:t xml:space="preserve"> best.</w:t>
      </w:r>
    </w:p>
    <w:p w14:paraId="0000026D" w14:textId="77777777" w:rsidR="003E6828" w:rsidRDefault="003E6828">
      <w:pPr>
        <w:rPr>
          <w:rFonts w:ascii="Times New Roman" w:eastAsia="Times New Roman" w:hAnsi="Times New Roman" w:cs="Times New Roman"/>
        </w:rPr>
      </w:pPr>
    </w:p>
    <w:p w14:paraId="00000280" w14:textId="732BA2E5" w:rsidR="003E6828" w:rsidRDefault="00235EA7">
      <w:pPr>
        <w:rPr>
          <w:rFonts w:ascii="Times New Roman" w:eastAsia="Times New Roman" w:hAnsi="Times New Roman" w:cs="Times New Roman"/>
          <w:b/>
        </w:rPr>
      </w:pPr>
      <w:r>
        <w:rPr>
          <w:rFonts w:ascii="Times New Roman" w:eastAsia="Times New Roman" w:hAnsi="Times New Roman" w:cs="Times New Roman"/>
          <w:b/>
        </w:rPr>
        <w:t>References</w:t>
      </w:r>
    </w:p>
    <w:p w14:paraId="00000281" w14:textId="77777777" w:rsidR="003E6828" w:rsidRPr="00467B09" w:rsidRDefault="00235EA7">
      <w:pPr>
        <w:rPr>
          <w:rFonts w:ascii="Times New Roman" w:eastAsia="Times New Roman" w:hAnsi="Times New Roman" w:cs="Times New Roman"/>
          <w:b/>
        </w:rPr>
      </w:pPr>
      <w:r w:rsidRPr="00467B09">
        <w:rPr>
          <w:rFonts w:ascii="Times New Roman" w:eastAsia="Times New Roman" w:hAnsi="Times New Roman" w:cs="Times New Roman"/>
          <w:b/>
        </w:rPr>
        <w:t>Part 1:</w:t>
      </w:r>
    </w:p>
    <w:p w14:paraId="00000282" w14:textId="77777777" w:rsidR="003E6828" w:rsidRDefault="003E6828">
      <w:pPr>
        <w:rPr>
          <w:rFonts w:ascii="Times New Roman" w:eastAsia="Times New Roman" w:hAnsi="Times New Roman" w:cs="Times New Roman"/>
        </w:rPr>
      </w:pPr>
    </w:p>
    <w:p w14:paraId="12A7BA4F" w14:textId="7ABEE278" w:rsidR="00C55EDD" w:rsidRDefault="00C55EDD" w:rsidP="00624419">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Electrical4U (n.d.). </w:t>
      </w:r>
      <w:r>
        <w:rPr>
          <w:rFonts w:ascii="Calibri" w:hAnsi="Calibri" w:cs="Calibri"/>
          <w:i/>
          <w:iCs/>
          <w:color w:val="000000"/>
          <w:sz w:val="27"/>
          <w:szCs w:val="27"/>
        </w:rPr>
        <w:t>Schmitt Trigger: What is it And How Does it Work? (Circuit Diagrams Included) | Electrical4U</w:t>
      </w:r>
      <w:r>
        <w:rPr>
          <w:rFonts w:ascii="Calibri" w:hAnsi="Calibri" w:cs="Calibri"/>
          <w:color w:val="000000"/>
          <w:sz w:val="27"/>
          <w:szCs w:val="27"/>
        </w:rPr>
        <w:t xml:space="preserve">. [online] https://www.electrical4u.com/. Available at: </w:t>
      </w:r>
      <w:hyperlink r:id="rId88" w:history="1">
        <w:r w:rsidR="00624419" w:rsidRPr="00DC337E">
          <w:rPr>
            <w:rStyle w:val="Hyperlink"/>
            <w:rFonts w:ascii="Calibri" w:hAnsi="Calibri" w:cs="Calibri"/>
            <w:sz w:val="27"/>
            <w:szCs w:val="27"/>
          </w:rPr>
          <w:t>https://www.electrical4u.com/schmitt-trigger/</w:t>
        </w:r>
      </w:hyperlink>
      <w:r>
        <w:rPr>
          <w:rFonts w:ascii="Calibri" w:hAnsi="Calibri" w:cs="Calibri"/>
          <w:color w:val="000000"/>
          <w:sz w:val="27"/>
          <w:szCs w:val="27"/>
        </w:rPr>
        <w:t>.</w:t>
      </w:r>
    </w:p>
    <w:p w14:paraId="50433465" w14:textId="77777777" w:rsidR="00624419" w:rsidRDefault="00624419" w:rsidP="00624419">
      <w:pPr>
        <w:pStyle w:val="NormalWeb"/>
        <w:spacing w:before="0" w:beforeAutospacing="0" w:after="0" w:afterAutospacing="0" w:line="360" w:lineRule="atLeast"/>
        <w:rPr>
          <w:rFonts w:ascii="Calibri" w:hAnsi="Calibri" w:cs="Calibri"/>
          <w:color w:val="000000"/>
          <w:sz w:val="27"/>
          <w:szCs w:val="27"/>
        </w:rPr>
      </w:pPr>
    </w:p>
    <w:p w14:paraId="7834729E" w14:textId="77777777" w:rsidR="00624419" w:rsidRDefault="00235EA7" w:rsidP="00BA38CE">
      <w:pPr>
        <w:pStyle w:val="NormalWeb"/>
        <w:spacing w:before="0" w:beforeAutospacing="0" w:after="0" w:afterAutospacing="0" w:line="360" w:lineRule="atLeast"/>
        <w:rPr>
          <w:rFonts w:ascii="Calibri" w:hAnsi="Calibri" w:cs="Calibri"/>
          <w:color w:val="000000"/>
          <w:sz w:val="27"/>
          <w:szCs w:val="27"/>
        </w:rPr>
      </w:pPr>
      <w:r>
        <w:t>Reference to free given chassis :</w:t>
      </w:r>
      <w:r w:rsidR="00BA38CE" w:rsidRPr="00BA38CE">
        <w:rPr>
          <w:rFonts w:ascii="Calibri" w:hAnsi="Calibri" w:cs="Calibri"/>
          <w:color w:val="000000"/>
          <w:sz w:val="27"/>
          <w:szCs w:val="27"/>
        </w:rPr>
        <w:t xml:space="preserve"> </w:t>
      </w:r>
      <w:r w:rsidR="00BA38CE">
        <w:rPr>
          <w:rFonts w:ascii="Calibri" w:hAnsi="Calibri" w:cs="Calibri"/>
          <w:color w:val="000000"/>
          <w:sz w:val="27"/>
          <w:szCs w:val="27"/>
        </w:rPr>
        <w:t>Ed (2023). </w:t>
      </w:r>
      <w:r w:rsidR="00BA38CE">
        <w:rPr>
          <w:rFonts w:ascii="Calibri" w:hAnsi="Calibri" w:cs="Calibri"/>
          <w:i/>
          <w:iCs/>
          <w:color w:val="000000"/>
          <w:sz w:val="27"/>
          <w:szCs w:val="27"/>
        </w:rPr>
        <w:t>EEE1labs</w:t>
      </w:r>
      <w:r w:rsidR="00BA38CE">
        <w:rPr>
          <w:rFonts w:ascii="Calibri" w:hAnsi="Calibri" w:cs="Calibri"/>
          <w:color w:val="000000"/>
          <w:sz w:val="27"/>
          <w:szCs w:val="27"/>
        </w:rPr>
        <w:t xml:space="preserve">. [online] GitHub. Available at: </w:t>
      </w:r>
    </w:p>
    <w:p w14:paraId="0F42369B" w14:textId="0F1E03C0" w:rsidR="00BA38CE" w:rsidRDefault="00BA38CE" w:rsidP="00BA38CE">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https://github.com/edstott/EEE1labs/blob/main/skills/graphics/EEEBug-assembly-part1.pdf.</w:t>
      </w:r>
    </w:p>
    <w:p w14:paraId="7A358D5B" w14:textId="77777777" w:rsidR="00BA38CE" w:rsidRDefault="00BA38CE" w:rsidP="00BA38CE">
      <w:pPr>
        <w:pStyle w:val="NormalWeb"/>
        <w:rPr>
          <w:rFonts w:ascii="Calibri" w:hAnsi="Calibri" w:cs="Calibri"/>
          <w:color w:val="000000"/>
          <w:sz w:val="27"/>
          <w:szCs w:val="27"/>
        </w:rPr>
      </w:pPr>
      <w:r>
        <w:rPr>
          <w:rFonts w:ascii="Calibri" w:hAnsi="Calibri" w:cs="Calibri"/>
          <w:color w:val="000000"/>
          <w:sz w:val="27"/>
          <w:szCs w:val="27"/>
        </w:rPr>
        <w:t>‌</w:t>
      </w:r>
    </w:p>
    <w:p w14:paraId="620A54F2" w14:textId="77777777" w:rsidR="009033B2" w:rsidRPr="009033B2" w:rsidRDefault="009033B2" w:rsidP="009033B2">
      <w:pPr>
        <w:rPr>
          <w:rFonts w:ascii="Times New Roman" w:eastAsia="Times New Roman" w:hAnsi="Times New Roman" w:cs="Times New Roman"/>
          <w:sz w:val="27"/>
          <w:szCs w:val="27"/>
        </w:rPr>
      </w:pPr>
    </w:p>
    <w:p w14:paraId="0000028B" w14:textId="7BFDD831" w:rsidR="003E6828" w:rsidRPr="00467B09" w:rsidRDefault="00235EA7">
      <w:pPr>
        <w:rPr>
          <w:rFonts w:ascii="Times New Roman" w:eastAsia="Times New Roman" w:hAnsi="Times New Roman" w:cs="Times New Roman"/>
          <w:sz w:val="27"/>
          <w:szCs w:val="27"/>
        </w:rPr>
      </w:pPr>
      <w:r w:rsidRPr="00624419">
        <w:rPr>
          <w:rFonts w:ascii="Times New Roman" w:eastAsia="Times New Roman" w:hAnsi="Times New Roman" w:cs="Times New Roman"/>
          <w:sz w:val="27"/>
          <w:szCs w:val="27"/>
        </w:rPr>
        <w:t xml:space="preserve">Free expansion kit components at: </w:t>
      </w:r>
      <w:r>
        <w:rPr>
          <w:rFonts w:ascii="Times New Roman" w:eastAsia="Times New Roman" w:hAnsi="Times New Roman" w:cs="Times New Roman"/>
          <w:sz w:val="27"/>
          <w:szCs w:val="27"/>
        </w:rPr>
        <w:t xml:space="preserve">Ed (2023). </w:t>
      </w:r>
      <w:proofErr w:type="spellStart"/>
      <w:r w:rsidRPr="00624419">
        <w:rPr>
          <w:rFonts w:ascii="Times New Roman" w:eastAsia="Times New Roman" w:hAnsi="Times New Roman" w:cs="Times New Roman"/>
          <w:sz w:val="27"/>
          <w:szCs w:val="27"/>
        </w:rPr>
        <w:t>EEERover</w:t>
      </w:r>
      <w:proofErr w:type="spellEnd"/>
      <w:r w:rsidRPr="00624419">
        <w:rPr>
          <w:rFonts w:ascii="Times New Roman" w:eastAsia="Times New Roman" w:hAnsi="Times New Roman" w:cs="Times New Roman"/>
          <w:sz w:val="27"/>
          <w:szCs w:val="27"/>
        </w:rPr>
        <w:t xml:space="preserve"> </w:t>
      </w:r>
      <w:r w:rsidRPr="00624419">
        <w:rPr>
          <w:rFonts w:ascii="Times New Roman" w:eastAsia="Times New Roman" w:hAnsi="Times New Roman" w:cs="Times New Roman"/>
          <w:sz w:val="27"/>
          <w:szCs w:val="27"/>
        </w:rPr>
        <w:t>Specifications and Technical Guide</w:t>
      </w:r>
      <w:r>
        <w:rPr>
          <w:rFonts w:ascii="Times New Roman" w:eastAsia="Times New Roman" w:hAnsi="Times New Roman" w:cs="Times New Roman"/>
          <w:sz w:val="27"/>
          <w:szCs w:val="27"/>
        </w:rPr>
        <w:t>. [online] GitHub. Available at: https://github.com/edstott/EEERover/blob/main/doc/README.md.</w:t>
      </w:r>
    </w:p>
    <w:p w14:paraId="0000028C" w14:textId="77777777" w:rsidR="003E6828" w:rsidRPr="00624419" w:rsidRDefault="003E6828">
      <w:pPr>
        <w:rPr>
          <w:rFonts w:ascii="Times New Roman" w:eastAsia="Times New Roman" w:hAnsi="Times New Roman" w:cs="Times New Roman"/>
          <w:sz w:val="27"/>
          <w:szCs w:val="27"/>
        </w:rPr>
      </w:pPr>
    </w:p>
    <w:p w14:paraId="2567FECA" w14:textId="77777777" w:rsidR="00624419" w:rsidRDefault="00624419" w:rsidP="00624419">
      <w:pPr>
        <w:rPr>
          <w:rFonts w:ascii="Times New Roman" w:eastAsia="Times New Roman" w:hAnsi="Times New Roman" w:cs="Times New Roman"/>
          <w:sz w:val="27"/>
          <w:szCs w:val="27"/>
        </w:rPr>
      </w:pPr>
      <w:r w:rsidRPr="00624419">
        <w:rPr>
          <w:rFonts w:ascii="Times New Roman" w:eastAsia="Times New Roman" w:hAnsi="Times New Roman" w:cs="Times New Roman"/>
          <w:sz w:val="27"/>
          <w:szCs w:val="27"/>
        </w:rPr>
        <w:t>EEEGUIDE.COM. “Precision Rectifiers | Inverting | Noninverting half wave rectifier.” EEEGUIDE, https://www.eeeguide.com/precision-rectifiers/. Accessed 15 June 2023.</w:t>
      </w:r>
    </w:p>
    <w:p w14:paraId="209A9620" w14:textId="77777777" w:rsidR="00624419" w:rsidRPr="00624419" w:rsidRDefault="00624419" w:rsidP="00624419">
      <w:pPr>
        <w:rPr>
          <w:rFonts w:ascii="Times New Roman" w:eastAsia="Times New Roman" w:hAnsi="Times New Roman" w:cs="Times New Roman"/>
          <w:sz w:val="27"/>
          <w:szCs w:val="27"/>
        </w:rPr>
      </w:pPr>
    </w:p>
    <w:p w14:paraId="21A64441" w14:textId="77777777" w:rsidR="00624419" w:rsidRDefault="00624419" w:rsidP="00624419">
      <w:pPr>
        <w:rPr>
          <w:rFonts w:ascii="Times New Roman" w:eastAsia="Times New Roman" w:hAnsi="Times New Roman" w:cs="Times New Roman"/>
          <w:sz w:val="27"/>
          <w:szCs w:val="27"/>
        </w:rPr>
      </w:pPr>
      <w:r w:rsidRPr="00624419">
        <w:rPr>
          <w:rFonts w:ascii="Times New Roman" w:eastAsia="Times New Roman" w:hAnsi="Times New Roman" w:cs="Times New Roman"/>
          <w:sz w:val="27"/>
          <w:szCs w:val="27"/>
        </w:rPr>
        <w:t>Renesas. “ICL7660 Datasheet.” Renesas, 5 October 2010, https://www.renesas.com/eu/en/document/dst/icl7660-datasheet. Accessed 15 June 2023.</w:t>
      </w:r>
    </w:p>
    <w:p w14:paraId="2E6C1438" w14:textId="77777777" w:rsidR="00624419" w:rsidRPr="00624419" w:rsidRDefault="00624419" w:rsidP="00624419">
      <w:pPr>
        <w:rPr>
          <w:rFonts w:ascii="Times New Roman" w:eastAsia="Times New Roman" w:hAnsi="Times New Roman" w:cs="Times New Roman"/>
          <w:sz w:val="27"/>
          <w:szCs w:val="27"/>
        </w:rPr>
      </w:pPr>
    </w:p>
    <w:p w14:paraId="02954649" w14:textId="433A4FC3" w:rsidR="00624419" w:rsidRPr="00624419" w:rsidRDefault="00624419" w:rsidP="00624419">
      <w:pPr>
        <w:rPr>
          <w:rFonts w:ascii="Times New Roman" w:eastAsia="Times New Roman" w:hAnsi="Times New Roman" w:cs="Times New Roman"/>
          <w:sz w:val="27"/>
          <w:szCs w:val="27"/>
        </w:rPr>
      </w:pPr>
      <w:r w:rsidRPr="00624419">
        <w:rPr>
          <w:rFonts w:ascii="Times New Roman" w:eastAsia="Times New Roman" w:hAnsi="Times New Roman" w:cs="Times New Roman"/>
          <w:sz w:val="27"/>
          <w:szCs w:val="27"/>
        </w:rPr>
        <w:t>Rutgers</w:t>
      </w:r>
      <w:r w:rsidRPr="00624419">
        <w:rPr>
          <w:rFonts w:ascii="Times New Roman" w:eastAsia="Times New Roman" w:hAnsi="Times New Roman" w:cs="Times New Roman"/>
          <w:sz w:val="27"/>
          <w:szCs w:val="27"/>
        </w:rPr>
        <w:t xml:space="preserve"> university. “The Envelope Detector.” WINLAB, Rutgers, Jim </w:t>
      </w:r>
      <w:proofErr w:type="spellStart"/>
      <w:r w:rsidRPr="00624419">
        <w:rPr>
          <w:rFonts w:ascii="Times New Roman" w:eastAsia="Times New Roman" w:hAnsi="Times New Roman" w:cs="Times New Roman"/>
          <w:sz w:val="27"/>
          <w:szCs w:val="27"/>
        </w:rPr>
        <w:t>Lesurf</w:t>
      </w:r>
      <w:proofErr w:type="spellEnd"/>
      <w:r w:rsidRPr="00624419">
        <w:rPr>
          <w:rFonts w:ascii="Times New Roman" w:eastAsia="Times New Roman" w:hAnsi="Times New Roman" w:cs="Times New Roman"/>
          <w:sz w:val="27"/>
          <w:szCs w:val="27"/>
        </w:rPr>
        <w:t>, https://www.winlab.rutgers.edu/~crose/322_html/envelope_detector.html. Accessed 15 June 2023.</w:t>
      </w:r>
    </w:p>
    <w:p w14:paraId="00000292" w14:textId="33159153" w:rsidR="003E6828" w:rsidRDefault="003E6828">
      <w:pPr>
        <w:rPr>
          <w:rFonts w:ascii="Times New Roman" w:eastAsia="Times New Roman" w:hAnsi="Times New Roman" w:cs="Times New Roman"/>
        </w:rPr>
      </w:pPr>
    </w:p>
    <w:p w14:paraId="6B8D5BEF" w14:textId="6D702823" w:rsidR="009033B2" w:rsidRPr="009033B2" w:rsidRDefault="009033B2">
      <w:pPr>
        <w:rPr>
          <w:rFonts w:ascii="Times New Roman" w:eastAsia="Times New Roman" w:hAnsi="Times New Roman" w:cs="Times New Roman"/>
          <w:b/>
          <w:bCs/>
        </w:rPr>
      </w:pPr>
      <w:r>
        <w:rPr>
          <w:rFonts w:ascii="Times New Roman" w:eastAsia="Times New Roman" w:hAnsi="Times New Roman" w:cs="Times New Roman"/>
          <w:b/>
          <w:bCs/>
        </w:rPr>
        <w:t>Part 2:</w:t>
      </w:r>
    </w:p>
    <w:p w14:paraId="00000293" w14:textId="77777777" w:rsidR="003E6828" w:rsidRDefault="003E6828">
      <w:pPr>
        <w:rPr>
          <w:rFonts w:ascii="Times New Roman" w:eastAsia="Times New Roman" w:hAnsi="Times New Roman" w:cs="Times New Roman"/>
        </w:rPr>
      </w:pPr>
    </w:p>
    <w:p w14:paraId="00000297" w14:textId="3990EEEB" w:rsidR="003E6828" w:rsidRPr="00467B09" w:rsidRDefault="00235EA7">
      <w:pPr>
        <w:rPr>
          <w:rFonts w:ascii="Times New Roman" w:eastAsia="Times New Roman" w:hAnsi="Times New Roman" w:cs="Times New Roman"/>
          <w:sz w:val="27"/>
          <w:szCs w:val="27"/>
        </w:rPr>
      </w:pPr>
      <w:r>
        <w:rPr>
          <w:rFonts w:ascii="Times New Roman" w:eastAsia="Times New Roman" w:hAnsi="Times New Roman" w:cs="Times New Roman"/>
        </w:rPr>
        <w:lastRenderedPageBreak/>
        <w:t>Phototransistor explanation :</w:t>
      </w:r>
      <w:r>
        <w:rPr>
          <w:rFonts w:ascii="Times New Roman" w:eastAsia="Times New Roman" w:hAnsi="Times New Roman" w:cs="Times New Roman"/>
          <w:sz w:val="27"/>
          <w:szCs w:val="27"/>
        </w:rPr>
        <w:t xml:space="preserve">Electrical4U (n.d.). </w:t>
      </w:r>
      <w:r>
        <w:rPr>
          <w:rFonts w:ascii="Times New Roman" w:eastAsia="Times New Roman" w:hAnsi="Times New Roman" w:cs="Times New Roman"/>
          <w:i/>
          <w:sz w:val="27"/>
          <w:szCs w:val="27"/>
        </w:rPr>
        <w:t>Phototransist</w:t>
      </w:r>
      <w:r>
        <w:rPr>
          <w:rFonts w:ascii="Times New Roman" w:eastAsia="Times New Roman" w:hAnsi="Times New Roman" w:cs="Times New Roman"/>
          <w:i/>
          <w:sz w:val="27"/>
          <w:szCs w:val="27"/>
        </w:rPr>
        <w:t>ors: What Are They &amp; How Do They Work? | Electrical4U</w:t>
      </w:r>
      <w:r>
        <w:rPr>
          <w:rFonts w:ascii="Times New Roman" w:eastAsia="Times New Roman" w:hAnsi="Times New Roman" w:cs="Times New Roman"/>
          <w:sz w:val="27"/>
          <w:szCs w:val="27"/>
        </w:rPr>
        <w:t>. [online] https://www.electrical4u.com/. Available at: https://www.electrical4u.com/phototransistor/.</w:t>
      </w:r>
    </w:p>
    <w:p w14:paraId="00000298" w14:textId="77777777" w:rsidR="003E6828" w:rsidRDefault="003E6828">
      <w:pPr>
        <w:rPr>
          <w:rFonts w:ascii="Times New Roman" w:eastAsia="Times New Roman" w:hAnsi="Times New Roman" w:cs="Times New Roman"/>
        </w:rPr>
      </w:pPr>
    </w:p>
    <w:p w14:paraId="00000299" w14:textId="77777777" w:rsidR="003E6828" w:rsidRDefault="00235EA7">
      <w:pPr>
        <w:rPr>
          <w:rFonts w:ascii="Times New Roman" w:eastAsia="Times New Roman" w:hAnsi="Times New Roman" w:cs="Times New Roman"/>
          <w:sz w:val="27"/>
          <w:szCs w:val="27"/>
        </w:rPr>
      </w:pPr>
      <w:r>
        <w:rPr>
          <w:rFonts w:ascii="Times New Roman" w:eastAsia="Times New Roman" w:hAnsi="Times New Roman" w:cs="Times New Roman"/>
        </w:rPr>
        <w:t xml:space="preserve">Hall sensor explanation : </w:t>
      </w:r>
      <w:r>
        <w:rPr>
          <w:rFonts w:ascii="Times New Roman" w:eastAsia="Times New Roman" w:hAnsi="Times New Roman" w:cs="Times New Roman"/>
          <w:sz w:val="27"/>
          <w:szCs w:val="27"/>
        </w:rPr>
        <w:t xml:space="preserve">Explain that Stuff. (2018). </w:t>
      </w:r>
      <w:r>
        <w:rPr>
          <w:rFonts w:ascii="Times New Roman" w:eastAsia="Times New Roman" w:hAnsi="Times New Roman" w:cs="Times New Roman"/>
          <w:i/>
          <w:sz w:val="27"/>
          <w:szCs w:val="27"/>
        </w:rPr>
        <w:t>How Hall effect sensors and probes work</w:t>
      </w:r>
      <w:r>
        <w:rPr>
          <w:rFonts w:ascii="Times New Roman" w:eastAsia="Times New Roman" w:hAnsi="Times New Roman" w:cs="Times New Roman"/>
          <w:sz w:val="27"/>
          <w:szCs w:val="27"/>
        </w:rPr>
        <w:t xml:space="preserve">. </w:t>
      </w:r>
      <w:r>
        <w:rPr>
          <w:rFonts w:ascii="Times New Roman" w:eastAsia="Times New Roman" w:hAnsi="Times New Roman" w:cs="Times New Roman"/>
          <w:sz w:val="27"/>
          <w:szCs w:val="27"/>
        </w:rPr>
        <w:t>[online] Available at: https://www.explainthatstuff.com/hall-effect-sensors.html.</w:t>
      </w:r>
    </w:p>
    <w:p w14:paraId="000002A7" w14:textId="204237E0" w:rsidR="003E6828" w:rsidRPr="00DF5EDF" w:rsidRDefault="00467B09">
      <w:pPr>
        <w:rPr>
          <w:rFonts w:ascii="Times New Roman" w:eastAsia="Times New Roman" w:hAnsi="Times New Roman" w:cs="Times New Roman"/>
          <w:lang w:val="fr-FR"/>
        </w:rPr>
      </w:pPr>
      <w:r>
        <w:rPr>
          <w:rFonts w:ascii="Times New Roman" w:eastAsia="Times New Roman" w:hAnsi="Times New Roman" w:cs="Times New Roman"/>
          <w:lang w:val="fr-FR"/>
        </w:rPr>
        <w:br w:type="page"/>
      </w:r>
    </w:p>
    <w:p w14:paraId="276645D9" w14:textId="77777777" w:rsidR="00E934D6" w:rsidRPr="00DF5EDF" w:rsidRDefault="00E934D6" w:rsidP="00467B09">
      <w:pPr>
        <w:spacing w:before="240" w:after="240"/>
        <w:rPr>
          <w:rFonts w:ascii="Times New Roman" w:eastAsia="Times New Roman" w:hAnsi="Times New Roman" w:cs="Times New Roman"/>
          <w:lang w:val="fr-FR"/>
        </w:rPr>
      </w:pPr>
    </w:p>
    <w:p w14:paraId="000002BA" w14:textId="77777777" w:rsidR="003E6828" w:rsidRPr="00DF5EDF" w:rsidRDefault="00235EA7">
      <w:pPr>
        <w:rPr>
          <w:rFonts w:ascii="Times New Roman" w:eastAsia="Times New Roman" w:hAnsi="Times New Roman" w:cs="Times New Roman"/>
          <w:lang w:val="fr-FR"/>
        </w:rPr>
      </w:pPr>
      <w:r w:rsidRPr="00DF5EDF">
        <w:rPr>
          <w:rFonts w:ascii="Times New Roman" w:eastAsia="Times New Roman" w:hAnsi="Times New Roman" w:cs="Times New Roman"/>
          <w:b/>
          <w:sz w:val="28"/>
          <w:szCs w:val="28"/>
          <w:lang w:val="fr-FR"/>
        </w:rPr>
        <w:t>APPENDIX:</w:t>
      </w:r>
    </w:p>
    <w:p w14:paraId="000002BB" w14:textId="77777777" w:rsidR="003E6828" w:rsidRPr="00DF5EDF" w:rsidRDefault="003E6828">
      <w:pPr>
        <w:rPr>
          <w:rFonts w:ascii="Times New Roman" w:eastAsia="Times New Roman" w:hAnsi="Times New Roman" w:cs="Times New Roman"/>
          <w:lang w:val="fr-FR"/>
        </w:rPr>
      </w:pPr>
    </w:p>
    <w:p w14:paraId="000002BC" w14:textId="77777777" w:rsidR="003E6828" w:rsidRPr="00DF5EDF" w:rsidRDefault="00235EA7">
      <w:pPr>
        <w:rPr>
          <w:rFonts w:ascii="Times New Roman" w:eastAsia="Times New Roman" w:hAnsi="Times New Roman" w:cs="Times New Roman"/>
          <w:b/>
          <w:lang w:val="fr-FR"/>
        </w:rPr>
      </w:pPr>
      <w:r w:rsidRPr="00DF5EDF">
        <w:rPr>
          <w:rFonts w:ascii="Times New Roman" w:eastAsia="Times New Roman" w:hAnsi="Times New Roman" w:cs="Times New Roman"/>
          <w:b/>
          <w:lang w:val="fr-FR"/>
        </w:rPr>
        <w:t>Appendix 1: GitHub Repository</w:t>
      </w:r>
    </w:p>
    <w:p w14:paraId="000002BD" w14:textId="77777777" w:rsidR="003E6828" w:rsidRPr="00DF5EDF" w:rsidRDefault="003E6828">
      <w:pPr>
        <w:rPr>
          <w:rFonts w:ascii="Times New Roman" w:eastAsia="Times New Roman" w:hAnsi="Times New Roman" w:cs="Times New Roman"/>
          <w:lang w:val="fr-FR"/>
        </w:rPr>
      </w:pPr>
    </w:p>
    <w:p w14:paraId="000002BE" w14:textId="77777777" w:rsidR="003E6828" w:rsidRPr="00DF5EDF" w:rsidRDefault="00235EA7">
      <w:pPr>
        <w:rPr>
          <w:rFonts w:ascii="Times New Roman" w:eastAsia="Times New Roman" w:hAnsi="Times New Roman" w:cs="Times New Roman"/>
          <w:lang w:val="fr-FR"/>
        </w:rPr>
      </w:pPr>
      <w:r w:rsidRPr="00DF5EDF">
        <w:rPr>
          <w:rFonts w:ascii="Times New Roman" w:eastAsia="Times New Roman" w:hAnsi="Times New Roman" w:cs="Times New Roman"/>
          <w:lang w:val="fr-FR"/>
        </w:rPr>
        <w:t>https://github.com/kindakwiatek/Vortron</w:t>
      </w:r>
    </w:p>
    <w:p w14:paraId="000002BF" w14:textId="77777777" w:rsidR="003E6828" w:rsidRPr="00DF5EDF" w:rsidRDefault="003E6828">
      <w:pPr>
        <w:rPr>
          <w:rFonts w:ascii="Times New Roman" w:eastAsia="Times New Roman" w:hAnsi="Times New Roman" w:cs="Times New Roman"/>
          <w:b/>
          <w:lang w:val="fr-FR"/>
        </w:rPr>
      </w:pPr>
    </w:p>
    <w:p w14:paraId="000002C0"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Appendix 2: Gantt Chart</w:t>
      </w:r>
    </w:p>
    <w:p w14:paraId="425F4D35" w14:textId="77777777" w:rsidR="00A11954" w:rsidRDefault="00A11954">
      <w:pPr>
        <w:rPr>
          <w:rFonts w:ascii="Times New Roman" w:eastAsia="Times New Roman" w:hAnsi="Times New Roman" w:cs="Times New Roman"/>
          <w:b/>
        </w:rPr>
      </w:pPr>
    </w:p>
    <w:p w14:paraId="5FB48CF7"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29/05/2023(Plan for week)</w:t>
      </w:r>
    </w:p>
    <w:tbl>
      <w:tblPr>
        <w:tblW w:w="0" w:type="auto"/>
        <w:tblCellMar>
          <w:top w:w="15" w:type="dxa"/>
          <w:left w:w="15" w:type="dxa"/>
          <w:bottom w:w="15" w:type="dxa"/>
          <w:right w:w="15" w:type="dxa"/>
        </w:tblCellMar>
        <w:tblLook w:val="04A0" w:firstRow="1" w:lastRow="0" w:firstColumn="1" w:lastColumn="0" w:noHBand="0" w:noVBand="1"/>
      </w:tblPr>
      <w:tblGrid>
        <w:gridCol w:w="1264"/>
        <w:gridCol w:w="1619"/>
        <w:gridCol w:w="1808"/>
        <w:gridCol w:w="1135"/>
        <w:gridCol w:w="1316"/>
        <w:gridCol w:w="842"/>
        <w:gridCol w:w="482"/>
        <w:gridCol w:w="543"/>
      </w:tblGrid>
      <w:tr w:rsidR="00A11954" w:rsidRPr="00A11954" w14:paraId="2487484E" w14:textId="77777777" w:rsidTr="00A119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0BD64"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811D"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C22ED"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Tue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4E5CB"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074C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Thurs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2D46"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7945"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F37A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Sun</w:t>
            </w:r>
          </w:p>
        </w:tc>
      </w:tr>
      <w:tr w:rsidR="00A11954" w:rsidRPr="00A11954" w14:paraId="0EE0486B"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A01D"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Mohammed</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7930"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Building circuit on breadboard and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FBA2"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3D7C"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E8A65" w14:textId="77777777" w:rsidR="00A11954" w:rsidRPr="00A11954" w:rsidRDefault="00A11954" w:rsidP="00A11954">
            <w:pPr>
              <w:spacing w:line="240" w:lineRule="auto"/>
              <w:rPr>
                <w:rFonts w:ascii="Times New Roman" w:eastAsia="Times New Roman" w:hAnsi="Times New Roman" w:cs="Times New Roman"/>
                <w:sz w:val="24"/>
                <w:szCs w:val="24"/>
              </w:rPr>
            </w:pPr>
          </w:p>
        </w:tc>
      </w:tr>
      <w:tr w:rsidR="00A11954" w:rsidRPr="00A11954" w14:paraId="48489FAE"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F0EF"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Rares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E647"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Design of wheel</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0962"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Chassis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4DB67"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1E05A" w14:textId="77777777" w:rsidR="00A11954" w:rsidRPr="00A11954" w:rsidRDefault="00A11954" w:rsidP="00A11954">
            <w:pPr>
              <w:spacing w:line="240" w:lineRule="auto"/>
              <w:rPr>
                <w:rFonts w:ascii="Times New Roman" w:eastAsia="Times New Roman" w:hAnsi="Times New Roman" w:cs="Times New Roman"/>
                <w:sz w:val="24"/>
                <w:szCs w:val="24"/>
              </w:rPr>
            </w:pPr>
          </w:p>
        </w:tc>
      </w:tr>
      <w:tr w:rsidR="00A11954" w:rsidRPr="00A11954" w14:paraId="5C9E1BC0"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BEE3"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Sebastian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1DAC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Decoding infra-red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3466E"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Waiting for hall sensor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DC00"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Constructing antenna as well as hall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D786"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FC55" w14:textId="77777777" w:rsidR="00A11954" w:rsidRPr="00A11954" w:rsidRDefault="00A11954" w:rsidP="00A11954">
            <w:pPr>
              <w:spacing w:line="240" w:lineRule="auto"/>
              <w:rPr>
                <w:rFonts w:ascii="Times New Roman" w:eastAsia="Times New Roman" w:hAnsi="Times New Roman" w:cs="Times New Roman"/>
                <w:sz w:val="24"/>
                <w:szCs w:val="24"/>
              </w:rPr>
            </w:pPr>
          </w:p>
        </w:tc>
      </w:tr>
      <w:tr w:rsidR="00A11954" w:rsidRPr="00A11954" w14:paraId="412AEB0D"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B6A8B"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Steve</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2F83"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Overseeing the Arduino codes for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28656"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87199" w14:textId="77777777" w:rsidR="00A11954" w:rsidRPr="00A11954" w:rsidRDefault="00A11954" w:rsidP="00A11954">
            <w:pPr>
              <w:spacing w:line="240" w:lineRule="auto"/>
              <w:rPr>
                <w:rFonts w:ascii="Times New Roman" w:eastAsia="Times New Roman" w:hAnsi="Times New Roman" w:cs="Times New Roman"/>
                <w:sz w:val="24"/>
                <w:szCs w:val="24"/>
              </w:rPr>
            </w:pPr>
          </w:p>
        </w:tc>
      </w:tr>
      <w:tr w:rsidR="00A11954" w:rsidRPr="00A11954" w14:paraId="787EED0A"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1DD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Justin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FCA6"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Chassis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25EF3"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Polarity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1404E"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CDABC" w14:textId="77777777" w:rsidR="00A11954" w:rsidRPr="00A11954" w:rsidRDefault="00A11954" w:rsidP="00A11954">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03570" w14:textId="77777777" w:rsidR="00A11954" w:rsidRPr="00A11954" w:rsidRDefault="00A11954" w:rsidP="00A11954">
            <w:pPr>
              <w:spacing w:line="240" w:lineRule="auto"/>
              <w:rPr>
                <w:rFonts w:ascii="Times New Roman" w:eastAsia="Times New Roman" w:hAnsi="Times New Roman" w:cs="Times New Roman"/>
                <w:sz w:val="24"/>
                <w:szCs w:val="24"/>
              </w:rPr>
            </w:pPr>
          </w:p>
        </w:tc>
      </w:tr>
      <w:tr w:rsidR="00A11954" w:rsidRPr="00A11954" w14:paraId="2E19A2A4"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89371"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Chris</w:t>
            </w:r>
          </w:p>
        </w:tc>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24CD"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 xml:space="preserve">Finalise </w:t>
            </w:r>
            <w:proofErr w:type="spellStart"/>
            <w:r w:rsidRPr="00A11954">
              <w:rPr>
                <w:rFonts w:ascii="Times New Roman" w:eastAsia="Times New Roman" w:hAnsi="Times New Roman" w:cs="Times New Roman"/>
                <w:color w:val="000000"/>
              </w:rPr>
              <w:t>Wifi</w:t>
            </w:r>
            <w:proofErr w:type="spellEnd"/>
            <w:r w:rsidRPr="00A11954">
              <w:rPr>
                <w:rFonts w:ascii="Times New Roman" w:eastAsia="Times New Roman" w:hAnsi="Times New Roman" w:cs="Times New Roman"/>
                <w:color w:val="000000"/>
              </w:rPr>
              <w:t xml:space="preserve"> code and begin UI</w:t>
            </w:r>
          </w:p>
        </w:tc>
      </w:tr>
    </w:tbl>
    <w:p w14:paraId="6133B63A" w14:textId="77777777" w:rsidR="00A11954" w:rsidRDefault="00A11954" w:rsidP="00A11954">
      <w:pPr>
        <w:spacing w:line="240" w:lineRule="auto"/>
        <w:rPr>
          <w:rFonts w:ascii="Times New Roman" w:eastAsia="Times New Roman" w:hAnsi="Times New Roman" w:cs="Times New Roman"/>
          <w:sz w:val="24"/>
          <w:szCs w:val="24"/>
        </w:rPr>
      </w:pPr>
    </w:p>
    <w:p w14:paraId="5BA57C27" w14:textId="77777777" w:rsidR="00A11954" w:rsidRDefault="00A11954" w:rsidP="00A11954">
      <w:pPr>
        <w:spacing w:line="240" w:lineRule="auto"/>
        <w:rPr>
          <w:rFonts w:ascii="Times New Roman" w:eastAsia="Times New Roman" w:hAnsi="Times New Roman" w:cs="Times New Roman"/>
          <w:sz w:val="24"/>
          <w:szCs w:val="24"/>
        </w:rPr>
      </w:pPr>
    </w:p>
    <w:p w14:paraId="5F1CA91C" w14:textId="77777777" w:rsidR="00A11954" w:rsidRPr="00A11954" w:rsidRDefault="00A11954" w:rsidP="00A11954">
      <w:pPr>
        <w:spacing w:line="240" w:lineRule="auto"/>
        <w:rPr>
          <w:rFonts w:ascii="Times New Roman" w:eastAsia="Times New Roman" w:hAnsi="Times New Roman" w:cs="Times New Roman"/>
          <w:sz w:val="24"/>
          <w:szCs w:val="24"/>
        </w:rPr>
      </w:pPr>
    </w:p>
    <w:p w14:paraId="01F6ED0C" w14:textId="6E26D053"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Actual</w:t>
      </w:r>
      <w:r w:rsidR="00EF1D4C">
        <w:rPr>
          <w:rFonts w:ascii="Times New Roman" w:eastAsia="Times New Roman" w:hAnsi="Times New Roman" w:cs="Times New Roman"/>
          <w:color w:val="000000"/>
        </w:rPr>
        <w:t>(29/05/2023)</w:t>
      </w:r>
    </w:p>
    <w:tbl>
      <w:tblPr>
        <w:tblW w:w="0" w:type="auto"/>
        <w:tblCellMar>
          <w:top w:w="15" w:type="dxa"/>
          <w:left w:w="15" w:type="dxa"/>
          <w:bottom w:w="15" w:type="dxa"/>
          <w:right w:w="15" w:type="dxa"/>
        </w:tblCellMar>
        <w:tblLook w:val="04A0" w:firstRow="1" w:lastRow="0" w:firstColumn="1" w:lastColumn="0" w:noHBand="0" w:noVBand="1"/>
      </w:tblPr>
      <w:tblGrid>
        <w:gridCol w:w="1264"/>
        <w:gridCol w:w="1311"/>
        <w:gridCol w:w="1147"/>
        <w:gridCol w:w="1200"/>
        <w:gridCol w:w="1173"/>
        <w:gridCol w:w="1838"/>
        <w:gridCol w:w="506"/>
        <w:gridCol w:w="570"/>
      </w:tblGrid>
      <w:tr w:rsidR="00A11954" w:rsidRPr="00A11954" w14:paraId="48512BF1" w14:textId="77777777" w:rsidTr="00A1195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A13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60CEF"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AF5B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Tue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D6A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Wed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CF0F"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Thurs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5F18"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Fri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50418"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AE78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Sun</w:t>
            </w:r>
          </w:p>
        </w:tc>
      </w:tr>
      <w:tr w:rsidR="00A11954" w:rsidRPr="00A11954" w14:paraId="523A7596"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86B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Mohammed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90252"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Assembling and testing Positive to negative voltage converter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6E81C"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Assembling rectifiers and troubleshooting.</w:t>
            </w:r>
          </w:p>
          <w:p w14:paraId="4B035057"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Preparing for presentation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DEF1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Final touches to Presentation</w:t>
            </w:r>
          </w:p>
        </w:tc>
      </w:tr>
      <w:tr w:rsidR="00A11954" w:rsidRPr="00A11954" w14:paraId="4FB38FC4"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DDDBA"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Rares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FE111"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Improving chassis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215E"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Not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EE4F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Printing prototype chassis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E56C"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Writing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637"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Writing report and troubleshooting chassis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EFED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Report writing</w:t>
            </w:r>
          </w:p>
        </w:tc>
      </w:tr>
      <w:tr w:rsidR="00A11954" w:rsidRPr="00A11954" w14:paraId="67684DF8"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F303D"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Sebastian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A6C6E"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Improve the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6A63"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Improve the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3B2B"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Creating the coil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CD58"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Assisting Team members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71F2"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Assisting Team member</w:t>
            </w:r>
          </w:p>
        </w:tc>
      </w:tr>
      <w:tr w:rsidR="00A11954" w:rsidRPr="00A11954" w14:paraId="717E44B1"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0301"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Steve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40406"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Arduino programming</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B18AC"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Report writing</w:t>
            </w:r>
          </w:p>
        </w:tc>
      </w:tr>
      <w:tr w:rsidR="00A11954" w:rsidRPr="00A11954" w14:paraId="514764C8"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E1BB6"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Justin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9CDB0"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Chassis</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B819"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Modifying movement code</w:t>
            </w:r>
          </w:p>
        </w:tc>
      </w:tr>
      <w:tr w:rsidR="00A11954" w:rsidRPr="00A11954" w14:paraId="49040F5C" w14:textId="77777777" w:rsidTr="00A11954">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2345C" w14:textId="77777777"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lastRenderedPageBreak/>
              <w:t>Chris</w:t>
            </w:r>
          </w:p>
        </w:tc>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F6FE1" w14:textId="7CF38FEA" w:rsidR="00A11954" w:rsidRPr="00A11954" w:rsidRDefault="00A11954" w:rsidP="00A11954">
            <w:pPr>
              <w:spacing w:line="240" w:lineRule="auto"/>
              <w:rPr>
                <w:rFonts w:ascii="Times New Roman" w:eastAsia="Times New Roman" w:hAnsi="Times New Roman" w:cs="Times New Roman"/>
                <w:sz w:val="24"/>
                <w:szCs w:val="24"/>
              </w:rPr>
            </w:pPr>
            <w:r w:rsidRPr="00A11954">
              <w:rPr>
                <w:rFonts w:ascii="Times New Roman" w:eastAsia="Times New Roman" w:hAnsi="Times New Roman" w:cs="Times New Roman"/>
                <w:color w:val="000000"/>
              </w:rPr>
              <w:t xml:space="preserve">Finalise </w:t>
            </w:r>
            <w:proofErr w:type="spellStart"/>
            <w:r w:rsidRPr="00A11954">
              <w:rPr>
                <w:rFonts w:ascii="Times New Roman" w:eastAsia="Times New Roman" w:hAnsi="Times New Roman" w:cs="Times New Roman"/>
                <w:color w:val="000000"/>
              </w:rPr>
              <w:t>Wifi</w:t>
            </w:r>
            <w:proofErr w:type="spellEnd"/>
            <w:r w:rsidRPr="00A11954">
              <w:rPr>
                <w:rFonts w:ascii="Times New Roman" w:eastAsia="Times New Roman" w:hAnsi="Times New Roman" w:cs="Times New Roman"/>
                <w:color w:val="000000"/>
              </w:rPr>
              <w:t xml:space="preserve"> code</w:t>
            </w:r>
            <w:r w:rsidR="007879FE">
              <w:rPr>
                <w:rFonts w:ascii="Times New Roman" w:eastAsia="Times New Roman" w:hAnsi="Times New Roman" w:cs="Times New Roman"/>
                <w:color w:val="000000"/>
              </w:rPr>
              <w:t xml:space="preserve">, finalise IR </w:t>
            </w:r>
            <w:r w:rsidR="00BA2AED">
              <w:rPr>
                <w:rFonts w:ascii="Times New Roman" w:eastAsia="Times New Roman" w:hAnsi="Times New Roman" w:cs="Times New Roman"/>
                <w:color w:val="000000"/>
              </w:rPr>
              <w:t xml:space="preserve">code, </w:t>
            </w:r>
            <w:r w:rsidRPr="00A11954">
              <w:rPr>
                <w:rFonts w:ascii="Times New Roman" w:eastAsia="Times New Roman" w:hAnsi="Times New Roman" w:cs="Times New Roman"/>
                <w:color w:val="000000"/>
              </w:rPr>
              <w:t>begin UI</w:t>
            </w:r>
            <w:r w:rsidR="00F33E91">
              <w:rPr>
                <w:rFonts w:ascii="Times New Roman" w:eastAsia="Times New Roman" w:hAnsi="Times New Roman" w:cs="Times New Roman"/>
                <w:color w:val="000000"/>
              </w:rPr>
              <w:t xml:space="preserve"> and support team members</w:t>
            </w:r>
          </w:p>
        </w:tc>
      </w:tr>
    </w:tbl>
    <w:p w14:paraId="000002C1" w14:textId="77777777" w:rsidR="003E6828" w:rsidRDefault="003E6828">
      <w:pPr>
        <w:rPr>
          <w:rFonts w:ascii="Times New Roman" w:eastAsia="Times New Roman" w:hAnsi="Times New Roman" w:cs="Times New Roman"/>
        </w:rPr>
      </w:pPr>
    </w:p>
    <w:p w14:paraId="000002C2"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Plan(5/6/2023)</w:t>
      </w:r>
    </w:p>
    <w:tbl>
      <w:tblPr>
        <w:tblW w:w="94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125"/>
        <w:gridCol w:w="1125"/>
        <w:gridCol w:w="1125"/>
        <w:gridCol w:w="1125"/>
        <w:gridCol w:w="1125"/>
        <w:gridCol w:w="1125"/>
        <w:gridCol w:w="1125"/>
      </w:tblGrid>
      <w:tr w:rsidR="00C62781" w14:paraId="0C1FD0A7" w14:textId="77777777" w:rsidTr="00467B09">
        <w:tc>
          <w:tcPr>
            <w:tcW w:w="1560" w:type="dxa"/>
            <w:shd w:val="clear" w:color="auto" w:fill="auto"/>
            <w:tcMar>
              <w:top w:w="100" w:type="dxa"/>
              <w:left w:w="100" w:type="dxa"/>
              <w:bottom w:w="100" w:type="dxa"/>
              <w:right w:w="100" w:type="dxa"/>
            </w:tcMar>
          </w:tcPr>
          <w:p w14:paraId="000002C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w:t>
            </w:r>
          </w:p>
        </w:tc>
        <w:tc>
          <w:tcPr>
            <w:tcW w:w="1125" w:type="dxa"/>
            <w:shd w:val="clear" w:color="auto" w:fill="auto"/>
            <w:tcMar>
              <w:top w:w="100" w:type="dxa"/>
              <w:left w:w="100" w:type="dxa"/>
              <w:bottom w:w="100" w:type="dxa"/>
              <w:right w:w="100" w:type="dxa"/>
            </w:tcMar>
          </w:tcPr>
          <w:p w14:paraId="000002C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Mon</w:t>
            </w:r>
          </w:p>
        </w:tc>
        <w:tc>
          <w:tcPr>
            <w:tcW w:w="1125" w:type="dxa"/>
            <w:shd w:val="clear" w:color="auto" w:fill="auto"/>
            <w:tcMar>
              <w:top w:w="100" w:type="dxa"/>
              <w:left w:w="100" w:type="dxa"/>
              <w:bottom w:w="100" w:type="dxa"/>
              <w:right w:w="100" w:type="dxa"/>
            </w:tcMar>
          </w:tcPr>
          <w:p w14:paraId="000002C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Tue</w:t>
            </w:r>
          </w:p>
        </w:tc>
        <w:tc>
          <w:tcPr>
            <w:tcW w:w="1125" w:type="dxa"/>
            <w:shd w:val="clear" w:color="auto" w:fill="auto"/>
            <w:tcMar>
              <w:top w:w="100" w:type="dxa"/>
              <w:left w:w="100" w:type="dxa"/>
              <w:bottom w:w="100" w:type="dxa"/>
              <w:right w:w="100" w:type="dxa"/>
            </w:tcMar>
          </w:tcPr>
          <w:p w14:paraId="000002C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Wed</w:t>
            </w:r>
          </w:p>
        </w:tc>
        <w:tc>
          <w:tcPr>
            <w:tcW w:w="1125" w:type="dxa"/>
            <w:shd w:val="clear" w:color="auto" w:fill="auto"/>
            <w:tcMar>
              <w:top w:w="100" w:type="dxa"/>
              <w:left w:w="100" w:type="dxa"/>
              <w:bottom w:w="100" w:type="dxa"/>
              <w:right w:w="100" w:type="dxa"/>
            </w:tcMar>
          </w:tcPr>
          <w:p w14:paraId="000002C7"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Thurs</w:t>
            </w:r>
          </w:p>
        </w:tc>
        <w:tc>
          <w:tcPr>
            <w:tcW w:w="1125" w:type="dxa"/>
            <w:shd w:val="clear" w:color="auto" w:fill="auto"/>
            <w:tcMar>
              <w:top w:w="100" w:type="dxa"/>
              <w:left w:w="100" w:type="dxa"/>
              <w:bottom w:w="100" w:type="dxa"/>
              <w:right w:w="100" w:type="dxa"/>
            </w:tcMar>
          </w:tcPr>
          <w:p w14:paraId="000002C8"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Fri</w:t>
            </w:r>
          </w:p>
        </w:tc>
        <w:tc>
          <w:tcPr>
            <w:tcW w:w="1125" w:type="dxa"/>
            <w:shd w:val="clear" w:color="auto" w:fill="auto"/>
            <w:tcMar>
              <w:top w:w="100" w:type="dxa"/>
              <w:left w:w="100" w:type="dxa"/>
              <w:bottom w:w="100" w:type="dxa"/>
              <w:right w:w="100" w:type="dxa"/>
            </w:tcMar>
          </w:tcPr>
          <w:p w14:paraId="000002C9"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Sat</w:t>
            </w:r>
          </w:p>
        </w:tc>
        <w:tc>
          <w:tcPr>
            <w:tcW w:w="1125" w:type="dxa"/>
            <w:shd w:val="clear" w:color="auto" w:fill="auto"/>
            <w:tcMar>
              <w:top w:w="100" w:type="dxa"/>
              <w:left w:w="100" w:type="dxa"/>
              <w:bottom w:w="100" w:type="dxa"/>
              <w:right w:w="100" w:type="dxa"/>
            </w:tcMar>
          </w:tcPr>
          <w:p w14:paraId="000002CA"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Sun</w:t>
            </w:r>
          </w:p>
        </w:tc>
      </w:tr>
      <w:tr w:rsidR="002202E9" w14:paraId="4BA5E656" w14:textId="77777777" w:rsidTr="00467B09">
        <w:trPr>
          <w:trHeight w:val="420"/>
        </w:trPr>
        <w:tc>
          <w:tcPr>
            <w:tcW w:w="1560" w:type="dxa"/>
            <w:shd w:val="clear" w:color="auto" w:fill="auto"/>
            <w:tcMar>
              <w:top w:w="100" w:type="dxa"/>
              <w:left w:w="100" w:type="dxa"/>
              <w:bottom w:w="100" w:type="dxa"/>
              <w:right w:w="100" w:type="dxa"/>
            </w:tcMar>
          </w:tcPr>
          <w:p w14:paraId="000002C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Mohammed</w:t>
            </w:r>
          </w:p>
        </w:tc>
        <w:tc>
          <w:tcPr>
            <w:tcW w:w="2250" w:type="dxa"/>
            <w:gridSpan w:val="2"/>
            <w:shd w:val="clear" w:color="auto" w:fill="auto"/>
            <w:tcMar>
              <w:top w:w="100" w:type="dxa"/>
              <w:left w:w="100" w:type="dxa"/>
              <w:bottom w:w="100" w:type="dxa"/>
              <w:right w:w="100" w:type="dxa"/>
            </w:tcMar>
          </w:tcPr>
          <w:p w14:paraId="000002CC"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Fix rectifier offset problem</w:t>
            </w:r>
          </w:p>
        </w:tc>
        <w:tc>
          <w:tcPr>
            <w:tcW w:w="3375" w:type="dxa"/>
            <w:gridSpan w:val="3"/>
            <w:shd w:val="clear" w:color="auto" w:fill="auto"/>
            <w:tcMar>
              <w:top w:w="100" w:type="dxa"/>
              <w:left w:w="100" w:type="dxa"/>
              <w:bottom w:w="100" w:type="dxa"/>
              <w:right w:w="100" w:type="dxa"/>
            </w:tcMar>
          </w:tcPr>
          <w:p w14:paraId="000002C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Smooth out signal for digital processing</w:t>
            </w:r>
          </w:p>
        </w:tc>
        <w:tc>
          <w:tcPr>
            <w:tcW w:w="2250" w:type="dxa"/>
            <w:gridSpan w:val="2"/>
            <w:shd w:val="clear" w:color="auto" w:fill="auto"/>
            <w:tcMar>
              <w:top w:w="100" w:type="dxa"/>
              <w:left w:w="100" w:type="dxa"/>
              <w:bottom w:w="100" w:type="dxa"/>
              <w:right w:w="100" w:type="dxa"/>
            </w:tcMar>
          </w:tcPr>
          <w:p w14:paraId="000002D1"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Report</w:t>
            </w:r>
          </w:p>
        </w:tc>
      </w:tr>
      <w:tr w:rsidR="002202E9" w14:paraId="3C32DD11" w14:textId="77777777" w:rsidTr="00467B09">
        <w:trPr>
          <w:trHeight w:val="420"/>
        </w:trPr>
        <w:tc>
          <w:tcPr>
            <w:tcW w:w="1560" w:type="dxa"/>
            <w:shd w:val="clear" w:color="auto" w:fill="auto"/>
            <w:tcMar>
              <w:top w:w="100" w:type="dxa"/>
              <w:left w:w="100" w:type="dxa"/>
              <w:bottom w:w="100" w:type="dxa"/>
              <w:right w:w="100" w:type="dxa"/>
            </w:tcMar>
          </w:tcPr>
          <w:p w14:paraId="000002D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Rares</w:t>
            </w:r>
          </w:p>
        </w:tc>
        <w:tc>
          <w:tcPr>
            <w:tcW w:w="1125" w:type="dxa"/>
            <w:shd w:val="clear" w:color="auto" w:fill="auto"/>
            <w:tcMar>
              <w:top w:w="100" w:type="dxa"/>
              <w:left w:w="100" w:type="dxa"/>
              <w:bottom w:w="100" w:type="dxa"/>
              <w:right w:w="100" w:type="dxa"/>
            </w:tcMar>
          </w:tcPr>
          <w:p w14:paraId="000002D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Improving wheels</w:t>
            </w:r>
          </w:p>
        </w:tc>
        <w:tc>
          <w:tcPr>
            <w:tcW w:w="6750" w:type="dxa"/>
            <w:gridSpan w:val="6"/>
            <w:shd w:val="clear" w:color="auto" w:fill="auto"/>
            <w:tcMar>
              <w:top w:w="100" w:type="dxa"/>
              <w:left w:w="100" w:type="dxa"/>
              <w:bottom w:w="100" w:type="dxa"/>
              <w:right w:w="100" w:type="dxa"/>
            </w:tcMar>
          </w:tcPr>
          <w:p w14:paraId="000002D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Writing report of wheels</w:t>
            </w:r>
          </w:p>
        </w:tc>
      </w:tr>
      <w:tr w:rsidR="002202E9" w14:paraId="26B98B51" w14:textId="77777777" w:rsidTr="00467B09">
        <w:trPr>
          <w:trHeight w:val="420"/>
        </w:trPr>
        <w:tc>
          <w:tcPr>
            <w:tcW w:w="1560" w:type="dxa"/>
            <w:shd w:val="clear" w:color="auto" w:fill="auto"/>
            <w:tcMar>
              <w:top w:w="100" w:type="dxa"/>
              <w:left w:w="100" w:type="dxa"/>
              <w:bottom w:w="100" w:type="dxa"/>
              <w:right w:w="100" w:type="dxa"/>
            </w:tcMar>
          </w:tcPr>
          <w:p w14:paraId="000002D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Sebastian</w:t>
            </w:r>
          </w:p>
        </w:tc>
        <w:tc>
          <w:tcPr>
            <w:tcW w:w="1125" w:type="dxa"/>
            <w:shd w:val="clear" w:color="auto" w:fill="auto"/>
            <w:tcMar>
              <w:top w:w="100" w:type="dxa"/>
              <w:left w:w="100" w:type="dxa"/>
              <w:bottom w:w="100" w:type="dxa"/>
              <w:right w:w="100" w:type="dxa"/>
            </w:tcMar>
          </w:tcPr>
          <w:p w14:paraId="000002DC"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Improve the coil</w:t>
            </w:r>
          </w:p>
        </w:tc>
        <w:tc>
          <w:tcPr>
            <w:tcW w:w="1125" w:type="dxa"/>
            <w:shd w:val="clear" w:color="auto" w:fill="auto"/>
            <w:tcMar>
              <w:top w:w="100" w:type="dxa"/>
              <w:left w:w="100" w:type="dxa"/>
              <w:bottom w:w="100" w:type="dxa"/>
              <w:right w:w="100" w:type="dxa"/>
            </w:tcMar>
          </w:tcPr>
          <w:p w14:paraId="000002D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Assisting team members</w:t>
            </w:r>
          </w:p>
        </w:tc>
        <w:tc>
          <w:tcPr>
            <w:tcW w:w="1125" w:type="dxa"/>
            <w:shd w:val="clear" w:color="auto" w:fill="auto"/>
            <w:tcMar>
              <w:top w:w="100" w:type="dxa"/>
              <w:left w:w="100" w:type="dxa"/>
              <w:bottom w:w="100" w:type="dxa"/>
              <w:right w:w="100" w:type="dxa"/>
            </w:tcMar>
          </w:tcPr>
          <w:p w14:paraId="000002D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Assisting team members</w:t>
            </w:r>
          </w:p>
        </w:tc>
        <w:tc>
          <w:tcPr>
            <w:tcW w:w="1125" w:type="dxa"/>
            <w:shd w:val="clear" w:color="auto" w:fill="auto"/>
            <w:tcMar>
              <w:top w:w="100" w:type="dxa"/>
              <w:left w:w="100" w:type="dxa"/>
              <w:bottom w:w="100" w:type="dxa"/>
              <w:right w:w="100" w:type="dxa"/>
            </w:tcMar>
          </w:tcPr>
          <w:p w14:paraId="000002DF"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Assisting team members</w:t>
            </w:r>
          </w:p>
        </w:tc>
        <w:tc>
          <w:tcPr>
            <w:tcW w:w="3375" w:type="dxa"/>
            <w:gridSpan w:val="3"/>
            <w:shd w:val="clear" w:color="auto" w:fill="auto"/>
            <w:tcMar>
              <w:top w:w="100" w:type="dxa"/>
              <w:left w:w="100" w:type="dxa"/>
              <w:bottom w:w="100" w:type="dxa"/>
              <w:right w:w="100" w:type="dxa"/>
            </w:tcMar>
          </w:tcPr>
          <w:p w14:paraId="000002E0"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Assisting team members</w:t>
            </w:r>
          </w:p>
        </w:tc>
      </w:tr>
      <w:tr w:rsidR="002202E9" w14:paraId="1FFBEA30" w14:textId="77777777" w:rsidTr="00467B09">
        <w:trPr>
          <w:trHeight w:val="420"/>
        </w:trPr>
        <w:tc>
          <w:tcPr>
            <w:tcW w:w="1560" w:type="dxa"/>
            <w:shd w:val="clear" w:color="auto" w:fill="auto"/>
            <w:tcMar>
              <w:top w:w="100" w:type="dxa"/>
              <w:left w:w="100" w:type="dxa"/>
              <w:bottom w:w="100" w:type="dxa"/>
              <w:right w:w="100" w:type="dxa"/>
            </w:tcMar>
          </w:tcPr>
          <w:p w14:paraId="000002E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Steve</w:t>
            </w:r>
          </w:p>
        </w:tc>
        <w:tc>
          <w:tcPr>
            <w:tcW w:w="3375" w:type="dxa"/>
            <w:gridSpan w:val="3"/>
            <w:shd w:val="clear" w:color="auto" w:fill="auto"/>
            <w:tcMar>
              <w:top w:w="100" w:type="dxa"/>
              <w:left w:w="100" w:type="dxa"/>
              <w:bottom w:w="100" w:type="dxa"/>
              <w:right w:w="100" w:type="dxa"/>
            </w:tcMar>
          </w:tcPr>
          <w:p w14:paraId="000002E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Oversee Report</w:t>
            </w:r>
          </w:p>
        </w:tc>
        <w:tc>
          <w:tcPr>
            <w:tcW w:w="4500" w:type="dxa"/>
            <w:gridSpan w:val="4"/>
            <w:shd w:val="clear" w:color="auto" w:fill="auto"/>
            <w:tcMar>
              <w:top w:w="100" w:type="dxa"/>
              <w:left w:w="100" w:type="dxa"/>
              <w:bottom w:w="100" w:type="dxa"/>
              <w:right w:w="100" w:type="dxa"/>
            </w:tcMar>
          </w:tcPr>
          <w:p w14:paraId="000002E7"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the name program</w:t>
            </w:r>
          </w:p>
        </w:tc>
      </w:tr>
      <w:tr w:rsidR="002202E9" w14:paraId="005C52FC" w14:textId="77777777" w:rsidTr="00467B09">
        <w:trPr>
          <w:trHeight w:val="420"/>
        </w:trPr>
        <w:tc>
          <w:tcPr>
            <w:tcW w:w="1560" w:type="dxa"/>
            <w:shd w:val="clear" w:color="auto" w:fill="auto"/>
            <w:tcMar>
              <w:top w:w="100" w:type="dxa"/>
              <w:left w:w="100" w:type="dxa"/>
              <w:bottom w:w="100" w:type="dxa"/>
              <w:right w:w="100" w:type="dxa"/>
            </w:tcMar>
          </w:tcPr>
          <w:p w14:paraId="000002E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Justin</w:t>
            </w:r>
          </w:p>
        </w:tc>
        <w:tc>
          <w:tcPr>
            <w:tcW w:w="2250" w:type="dxa"/>
            <w:gridSpan w:val="2"/>
            <w:shd w:val="clear" w:color="auto" w:fill="auto"/>
            <w:tcMar>
              <w:top w:w="100" w:type="dxa"/>
              <w:left w:w="100" w:type="dxa"/>
              <w:bottom w:w="100" w:type="dxa"/>
              <w:right w:w="100" w:type="dxa"/>
            </w:tcMar>
          </w:tcPr>
          <w:p w14:paraId="000002EC"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Make joystick code</w:t>
            </w:r>
          </w:p>
        </w:tc>
        <w:tc>
          <w:tcPr>
            <w:tcW w:w="1125" w:type="dxa"/>
            <w:shd w:val="clear" w:color="auto" w:fill="auto"/>
            <w:tcMar>
              <w:top w:w="100" w:type="dxa"/>
              <w:left w:w="100" w:type="dxa"/>
              <w:bottom w:w="100" w:type="dxa"/>
              <w:right w:w="100" w:type="dxa"/>
            </w:tcMar>
          </w:tcPr>
          <w:p w14:paraId="000002E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Report</w:t>
            </w:r>
          </w:p>
        </w:tc>
        <w:tc>
          <w:tcPr>
            <w:tcW w:w="4500" w:type="dxa"/>
            <w:gridSpan w:val="4"/>
            <w:shd w:val="clear" w:color="auto" w:fill="auto"/>
            <w:tcMar>
              <w:top w:w="100" w:type="dxa"/>
              <w:left w:w="100" w:type="dxa"/>
              <w:bottom w:w="100" w:type="dxa"/>
              <w:right w:w="100" w:type="dxa"/>
            </w:tcMar>
          </w:tcPr>
          <w:p w14:paraId="000002EF"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rover</w:t>
            </w:r>
          </w:p>
        </w:tc>
      </w:tr>
      <w:tr w:rsidR="002E5754" w14:paraId="20567F14" w14:textId="77777777" w:rsidTr="00467B09">
        <w:trPr>
          <w:trHeight w:val="420"/>
        </w:trPr>
        <w:tc>
          <w:tcPr>
            <w:tcW w:w="1560" w:type="dxa"/>
            <w:shd w:val="clear" w:color="auto" w:fill="auto"/>
            <w:tcMar>
              <w:top w:w="100" w:type="dxa"/>
              <w:left w:w="100" w:type="dxa"/>
              <w:bottom w:w="100" w:type="dxa"/>
              <w:right w:w="100" w:type="dxa"/>
            </w:tcMar>
          </w:tcPr>
          <w:p w14:paraId="000002F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Chris</w:t>
            </w:r>
          </w:p>
        </w:tc>
        <w:tc>
          <w:tcPr>
            <w:tcW w:w="7875" w:type="dxa"/>
            <w:gridSpan w:val="7"/>
            <w:shd w:val="clear" w:color="auto" w:fill="auto"/>
            <w:tcMar>
              <w:top w:w="100" w:type="dxa"/>
              <w:left w:w="100" w:type="dxa"/>
              <w:bottom w:w="100" w:type="dxa"/>
              <w:right w:w="100" w:type="dxa"/>
            </w:tcMar>
          </w:tcPr>
          <w:p w14:paraId="000002F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Constructing desktop application</w:t>
            </w:r>
          </w:p>
        </w:tc>
      </w:tr>
    </w:tbl>
    <w:p w14:paraId="000002FB" w14:textId="77777777" w:rsidR="003E6828" w:rsidRDefault="003E6828">
      <w:pPr>
        <w:rPr>
          <w:rFonts w:ascii="Times New Roman" w:eastAsia="Times New Roman" w:hAnsi="Times New Roman" w:cs="Times New Roman"/>
        </w:rPr>
      </w:pPr>
    </w:p>
    <w:p w14:paraId="000002FC"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Actual(5/6/2023)</w:t>
      </w:r>
    </w:p>
    <w:tbl>
      <w:tblPr>
        <w:tblW w:w="94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125"/>
        <w:gridCol w:w="1125"/>
        <w:gridCol w:w="960"/>
        <w:gridCol w:w="1290"/>
        <w:gridCol w:w="1125"/>
        <w:gridCol w:w="1125"/>
        <w:gridCol w:w="1125"/>
      </w:tblGrid>
      <w:tr w:rsidR="0039228E" w14:paraId="6F5B916F" w14:textId="77777777" w:rsidTr="00467B09">
        <w:tc>
          <w:tcPr>
            <w:tcW w:w="1560" w:type="dxa"/>
            <w:shd w:val="clear" w:color="auto" w:fill="auto"/>
            <w:tcMar>
              <w:top w:w="100" w:type="dxa"/>
              <w:left w:w="100" w:type="dxa"/>
              <w:bottom w:w="100" w:type="dxa"/>
              <w:right w:w="100" w:type="dxa"/>
            </w:tcMar>
          </w:tcPr>
          <w:p w14:paraId="000002F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w:t>
            </w:r>
          </w:p>
        </w:tc>
        <w:tc>
          <w:tcPr>
            <w:tcW w:w="1125" w:type="dxa"/>
            <w:shd w:val="clear" w:color="auto" w:fill="auto"/>
            <w:tcMar>
              <w:top w:w="100" w:type="dxa"/>
              <w:left w:w="100" w:type="dxa"/>
              <w:bottom w:w="100" w:type="dxa"/>
              <w:right w:w="100" w:type="dxa"/>
            </w:tcMar>
          </w:tcPr>
          <w:p w14:paraId="000002F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Mon</w:t>
            </w:r>
          </w:p>
        </w:tc>
        <w:tc>
          <w:tcPr>
            <w:tcW w:w="1125" w:type="dxa"/>
            <w:shd w:val="clear" w:color="auto" w:fill="auto"/>
            <w:tcMar>
              <w:top w:w="100" w:type="dxa"/>
              <w:left w:w="100" w:type="dxa"/>
              <w:bottom w:w="100" w:type="dxa"/>
              <w:right w:w="100" w:type="dxa"/>
            </w:tcMar>
          </w:tcPr>
          <w:p w14:paraId="000002FF"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Tue</w:t>
            </w:r>
          </w:p>
        </w:tc>
        <w:tc>
          <w:tcPr>
            <w:tcW w:w="960" w:type="dxa"/>
            <w:shd w:val="clear" w:color="auto" w:fill="auto"/>
            <w:tcMar>
              <w:top w:w="100" w:type="dxa"/>
              <w:left w:w="100" w:type="dxa"/>
              <w:bottom w:w="100" w:type="dxa"/>
              <w:right w:w="100" w:type="dxa"/>
            </w:tcMar>
          </w:tcPr>
          <w:p w14:paraId="00000300"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Wed</w:t>
            </w:r>
          </w:p>
        </w:tc>
        <w:tc>
          <w:tcPr>
            <w:tcW w:w="1290" w:type="dxa"/>
            <w:shd w:val="clear" w:color="auto" w:fill="auto"/>
            <w:tcMar>
              <w:top w:w="100" w:type="dxa"/>
              <w:left w:w="100" w:type="dxa"/>
              <w:bottom w:w="100" w:type="dxa"/>
              <w:right w:w="100" w:type="dxa"/>
            </w:tcMar>
          </w:tcPr>
          <w:p w14:paraId="00000301"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Thurs</w:t>
            </w:r>
          </w:p>
        </w:tc>
        <w:tc>
          <w:tcPr>
            <w:tcW w:w="1125" w:type="dxa"/>
            <w:shd w:val="clear" w:color="auto" w:fill="auto"/>
            <w:tcMar>
              <w:top w:w="100" w:type="dxa"/>
              <w:left w:w="100" w:type="dxa"/>
              <w:bottom w:w="100" w:type="dxa"/>
              <w:right w:w="100" w:type="dxa"/>
            </w:tcMar>
          </w:tcPr>
          <w:p w14:paraId="00000302"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Fri</w:t>
            </w:r>
          </w:p>
        </w:tc>
        <w:tc>
          <w:tcPr>
            <w:tcW w:w="1125" w:type="dxa"/>
            <w:shd w:val="clear" w:color="auto" w:fill="auto"/>
            <w:tcMar>
              <w:top w:w="100" w:type="dxa"/>
              <w:left w:w="100" w:type="dxa"/>
              <w:bottom w:w="100" w:type="dxa"/>
              <w:right w:w="100" w:type="dxa"/>
            </w:tcMar>
          </w:tcPr>
          <w:p w14:paraId="0000030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Sat</w:t>
            </w:r>
          </w:p>
        </w:tc>
        <w:tc>
          <w:tcPr>
            <w:tcW w:w="1125" w:type="dxa"/>
            <w:shd w:val="clear" w:color="auto" w:fill="auto"/>
            <w:tcMar>
              <w:top w:w="100" w:type="dxa"/>
              <w:left w:w="100" w:type="dxa"/>
              <w:bottom w:w="100" w:type="dxa"/>
              <w:right w:w="100" w:type="dxa"/>
            </w:tcMar>
          </w:tcPr>
          <w:p w14:paraId="0000030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Sun</w:t>
            </w:r>
          </w:p>
        </w:tc>
      </w:tr>
      <w:tr w:rsidR="00C62781" w14:paraId="639BB8F7" w14:textId="77777777" w:rsidTr="00467B09">
        <w:trPr>
          <w:trHeight w:val="420"/>
        </w:trPr>
        <w:tc>
          <w:tcPr>
            <w:tcW w:w="1560" w:type="dxa"/>
            <w:shd w:val="clear" w:color="auto" w:fill="auto"/>
            <w:tcMar>
              <w:top w:w="100" w:type="dxa"/>
              <w:left w:w="100" w:type="dxa"/>
              <w:bottom w:w="100" w:type="dxa"/>
              <w:right w:w="100" w:type="dxa"/>
            </w:tcMar>
          </w:tcPr>
          <w:p w14:paraId="0000030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Mohammed</w:t>
            </w:r>
          </w:p>
        </w:tc>
        <w:tc>
          <w:tcPr>
            <w:tcW w:w="2250" w:type="dxa"/>
            <w:gridSpan w:val="2"/>
            <w:shd w:val="clear" w:color="auto" w:fill="auto"/>
            <w:tcMar>
              <w:top w:w="100" w:type="dxa"/>
              <w:left w:w="100" w:type="dxa"/>
              <w:bottom w:w="100" w:type="dxa"/>
              <w:right w:w="100" w:type="dxa"/>
            </w:tcMar>
          </w:tcPr>
          <w:p w14:paraId="0000030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Fix rectifier offset problem</w:t>
            </w:r>
          </w:p>
        </w:tc>
        <w:tc>
          <w:tcPr>
            <w:tcW w:w="960" w:type="dxa"/>
            <w:shd w:val="clear" w:color="auto" w:fill="auto"/>
            <w:tcMar>
              <w:top w:w="100" w:type="dxa"/>
              <w:left w:w="100" w:type="dxa"/>
              <w:bottom w:w="100" w:type="dxa"/>
              <w:right w:w="100" w:type="dxa"/>
            </w:tcMar>
          </w:tcPr>
          <w:p w14:paraId="00000308"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Make antenna</w:t>
            </w:r>
          </w:p>
        </w:tc>
        <w:tc>
          <w:tcPr>
            <w:tcW w:w="4665" w:type="dxa"/>
            <w:gridSpan w:val="4"/>
            <w:shd w:val="clear" w:color="auto" w:fill="auto"/>
            <w:tcMar>
              <w:top w:w="100" w:type="dxa"/>
              <w:left w:w="100" w:type="dxa"/>
              <w:bottom w:w="100" w:type="dxa"/>
              <w:right w:w="100" w:type="dxa"/>
            </w:tcMar>
          </w:tcPr>
          <w:p w14:paraId="00000309"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Passed signal through grounded RC and suitable low pass filter</w:t>
            </w:r>
          </w:p>
        </w:tc>
      </w:tr>
      <w:tr w:rsidR="00C62781" w14:paraId="1BFAC409" w14:textId="77777777" w:rsidTr="00467B09">
        <w:trPr>
          <w:trHeight w:val="420"/>
        </w:trPr>
        <w:tc>
          <w:tcPr>
            <w:tcW w:w="1560" w:type="dxa"/>
            <w:shd w:val="clear" w:color="auto" w:fill="auto"/>
            <w:tcMar>
              <w:top w:w="100" w:type="dxa"/>
              <w:left w:w="100" w:type="dxa"/>
              <w:bottom w:w="100" w:type="dxa"/>
              <w:right w:w="100" w:type="dxa"/>
            </w:tcMar>
          </w:tcPr>
          <w:p w14:paraId="0000030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Rares</w:t>
            </w:r>
          </w:p>
        </w:tc>
        <w:tc>
          <w:tcPr>
            <w:tcW w:w="1125" w:type="dxa"/>
            <w:shd w:val="clear" w:color="auto" w:fill="auto"/>
            <w:tcMar>
              <w:top w:w="100" w:type="dxa"/>
              <w:left w:w="100" w:type="dxa"/>
              <w:bottom w:w="100" w:type="dxa"/>
              <w:right w:w="100" w:type="dxa"/>
            </w:tcMar>
          </w:tcPr>
          <w:p w14:paraId="0000030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Managed to find faults in design of wheels</w:t>
            </w:r>
          </w:p>
        </w:tc>
        <w:tc>
          <w:tcPr>
            <w:tcW w:w="1125" w:type="dxa"/>
            <w:shd w:val="clear" w:color="auto" w:fill="auto"/>
            <w:tcMar>
              <w:top w:w="100" w:type="dxa"/>
              <w:left w:w="100" w:type="dxa"/>
              <w:bottom w:w="100" w:type="dxa"/>
              <w:right w:w="100" w:type="dxa"/>
            </w:tcMar>
          </w:tcPr>
          <w:p w14:paraId="0000030F"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Report writing</w:t>
            </w:r>
          </w:p>
        </w:tc>
        <w:tc>
          <w:tcPr>
            <w:tcW w:w="5625" w:type="dxa"/>
            <w:gridSpan w:val="5"/>
            <w:shd w:val="clear" w:color="auto" w:fill="auto"/>
            <w:tcMar>
              <w:top w:w="100" w:type="dxa"/>
              <w:left w:w="100" w:type="dxa"/>
              <w:bottom w:w="100" w:type="dxa"/>
              <w:right w:w="100" w:type="dxa"/>
            </w:tcMar>
          </w:tcPr>
          <w:p w14:paraId="00000310"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Chassis Design</w:t>
            </w:r>
          </w:p>
        </w:tc>
      </w:tr>
      <w:tr w:rsidR="00C62781" w14:paraId="6E6F43AF" w14:textId="77777777" w:rsidTr="00467B09">
        <w:trPr>
          <w:trHeight w:val="420"/>
        </w:trPr>
        <w:tc>
          <w:tcPr>
            <w:tcW w:w="1560" w:type="dxa"/>
            <w:shd w:val="clear" w:color="auto" w:fill="auto"/>
            <w:tcMar>
              <w:top w:w="100" w:type="dxa"/>
              <w:left w:w="100" w:type="dxa"/>
              <w:bottom w:w="100" w:type="dxa"/>
              <w:right w:w="100" w:type="dxa"/>
            </w:tcMar>
          </w:tcPr>
          <w:p w14:paraId="0000031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Sebastian</w:t>
            </w:r>
          </w:p>
        </w:tc>
        <w:tc>
          <w:tcPr>
            <w:tcW w:w="2250" w:type="dxa"/>
            <w:gridSpan w:val="2"/>
            <w:shd w:val="clear" w:color="auto" w:fill="auto"/>
            <w:tcMar>
              <w:top w:w="100" w:type="dxa"/>
              <w:left w:w="100" w:type="dxa"/>
              <w:bottom w:w="100" w:type="dxa"/>
              <w:right w:w="100" w:type="dxa"/>
            </w:tcMar>
          </w:tcPr>
          <w:p w14:paraId="0000031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Improve the coil</w:t>
            </w:r>
          </w:p>
        </w:tc>
        <w:tc>
          <w:tcPr>
            <w:tcW w:w="5625" w:type="dxa"/>
            <w:gridSpan w:val="5"/>
            <w:shd w:val="clear" w:color="auto" w:fill="auto"/>
            <w:tcMar>
              <w:top w:w="100" w:type="dxa"/>
              <w:left w:w="100" w:type="dxa"/>
              <w:bottom w:w="100" w:type="dxa"/>
              <w:right w:w="100" w:type="dxa"/>
            </w:tcMar>
          </w:tcPr>
          <w:p w14:paraId="00000318"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Make antenna</w:t>
            </w:r>
          </w:p>
        </w:tc>
      </w:tr>
      <w:tr w:rsidR="00865799" w14:paraId="1155D5C2" w14:textId="77777777" w:rsidTr="00467B09">
        <w:trPr>
          <w:trHeight w:val="420"/>
        </w:trPr>
        <w:tc>
          <w:tcPr>
            <w:tcW w:w="1560" w:type="dxa"/>
            <w:shd w:val="clear" w:color="auto" w:fill="auto"/>
            <w:tcMar>
              <w:top w:w="100" w:type="dxa"/>
              <w:left w:w="100" w:type="dxa"/>
              <w:bottom w:w="100" w:type="dxa"/>
              <w:right w:w="100" w:type="dxa"/>
            </w:tcMar>
          </w:tcPr>
          <w:p w14:paraId="0000031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Steve</w:t>
            </w:r>
          </w:p>
        </w:tc>
        <w:tc>
          <w:tcPr>
            <w:tcW w:w="7875" w:type="dxa"/>
            <w:gridSpan w:val="7"/>
            <w:shd w:val="clear" w:color="auto" w:fill="auto"/>
            <w:tcMar>
              <w:top w:w="100" w:type="dxa"/>
              <w:left w:w="100" w:type="dxa"/>
              <w:bottom w:w="100" w:type="dxa"/>
              <w:right w:w="100" w:type="dxa"/>
            </w:tcMar>
          </w:tcPr>
          <w:p w14:paraId="0000031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Constructed majority of the report </w:t>
            </w:r>
          </w:p>
        </w:tc>
      </w:tr>
      <w:tr w:rsidR="00865799" w14:paraId="03D35B03" w14:textId="77777777" w:rsidTr="00467B09">
        <w:trPr>
          <w:trHeight w:val="420"/>
        </w:trPr>
        <w:tc>
          <w:tcPr>
            <w:tcW w:w="1560" w:type="dxa"/>
            <w:shd w:val="clear" w:color="auto" w:fill="auto"/>
            <w:tcMar>
              <w:top w:w="100" w:type="dxa"/>
              <w:left w:w="100" w:type="dxa"/>
              <w:bottom w:w="100" w:type="dxa"/>
              <w:right w:w="100" w:type="dxa"/>
            </w:tcMar>
          </w:tcPr>
          <w:p w14:paraId="0000032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Justin</w:t>
            </w:r>
          </w:p>
        </w:tc>
        <w:tc>
          <w:tcPr>
            <w:tcW w:w="7875" w:type="dxa"/>
            <w:gridSpan w:val="7"/>
            <w:shd w:val="clear" w:color="auto" w:fill="auto"/>
            <w:tcMar>
              <w:top w:w="100" w:type="dxa"/>
              <w:left w:w="100" w:type="dxa"/>
              <w:bottom w:w="100" w:type="dxa"/>
              <w:right w:w="100" w:type="dxa"/>
            </w:tcMar>
          </w:tcPr>
          <w:p w14:paraId="0000032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Made joystick code and report</w:t>
            </w:r>
          </w:p>
        </w:tc>
      </w:tr>
      <w:tr w:rsidR="00865799" w14:paraId="2B02C307" w14:textId="77777777" w:rsidTr="00467B09">
        <w:trPr>
          <w:trHeight w:val="420"/>
        </w:trPr>
        <w:tc>
          <w:tcPr>
            <w:tcW w:w="1560" w:type="dxa"/>
            <w:shd w:val="clear" w:color="auto" w:fill="auto"/>
            <w:tcMar>
              <w:top w:w="100" w:type="dxa"/>
              <w:left w:w="100" w:type="dxa"/>
              <w:bottom w:w="100" w:type="dxa"/>
              <w:right w:w="100" w:type="dxa"/>
            </w:tcMar>
          </w:tcPr>
          <w:p w14:paraId="0000032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Chris</w:t>
            </w:r>
          </w:p>
        </w:tc>
        <w:tc>
          <w:tcPr>
            <w:tcW w:w="7875" w:type="dxa"/>
            <w:gridSpan w:val="7"/>
            <w:shd w:val="clear" w:color="auto" w:fill="auto"/>
            <w:tcMar>
              <w:top w:w="100" w:type="dxa"/>
              <w:left w:w="100" w:type="dxa"/>
              <w:bottom w:w="100" w:type="dxa"/>
              <w:right w:w="100" w:type="dxa"/>
            </w:tcMar>
          </w:tcPr>
          <w:p w14:paraId="0000032E" w14:textId="0BBE0500" w:rsidR="003E6828" w:rsidRDefault="00D73292">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Constructing desk</w:t>
            </w:r>
            <w:r w:rsidR="00F33E91">
              <w:rPr>
                <w:rFonts w:ascii="Times New Roman" w:eastAsia="Times New Roman" w:hAnsi="Times New Roman" w:cs="Times New Roman"/>
              </w:rPr>
              <w:t>top application</w:t>
            </w:r>
            <w:r w:rsidR="00F33E91">
              <w:rPr>
                <w:rFonts w:ascii="Times New Roman" w:eastAsia="Times New Roman" w:hAnsi="Times New Roman" w:cs="Times New Roman"/>
              </w:rPr>
              <w:t xml:space="preserve"> and </w:t>
            </w:r>
            <w:r w:rsidR="00537257">
              <w:rPr>
                <w:rFonts w:ascii="Times New Roman" w:eastAsia="Times New Roman" w:hAnsi="Times New Roman" w:cs="Times New Roman"/>
              </w:rPr>
              <w:t>finalising magnetometer code</w:t>
            </w:r>
          </w:p>
        </w:tc>
      </w:tr>
    </w:tbl>
    <w:p w14:paraId="00000335" w14:textId="77777777" w:rsidR="003E6828" w:rsidRDefault="003E6828">
      <w:pPr>
        <w:rPr>
          <w:rFonts w:ascii="Times New Roman" w:eastAsia="Times New Roman" w:hAnsi="Times New Roman" w:cs="Times New Roman"/>
        </w:rPr>
      </w:pPr>
    </w:p>
    <w:p w14:paraId="611E95B9" w14:textId="77777777" w:rsidR="0084163F" w:rsidRDefault="0084163F">
      <w:pPr>
        <w:rPr>
          <w:rFonts w:ascii="Times New Roman" w:eastAsia="Times New Roman" w:hAnsi="Times New Roman" w:cs="Times New Roman"/>
        </w:rPr>
      </w:pPr>
    </w:p>
    <w:p w14:paraId="03E90541" w14:textId="77777777" w:rsidR="0084163F" w:rsidRDefault="0084163F">
      <w:pPr>
        <w:rPr>
          <w:rFonts w:ascii="Times New Roman" w:eastAsia="Times New Roman" w:hAnsi="Times New Roman" w:cs="Times New Roman"/>
        </w:rPr>
      </w:pPr>
    </w:p>
    <w:p w14:paraId="772587EB" w14:textId="77777777" w:rsidR="0084163F" w:rsidRDefault="0084163F">
      <w:pPr>
        <w:rPr>
          <w:rFonts w:ascii="Times New Roman" w:eastAsia="Times New Roman" w:hAnsi="Times New Roman" w:cs="Times New Roman"/>
        </w:rPr>
      </w:pPr>
    </w:p>
    <w:p w14:paraId="1F152604" w14:textId="77777777" w:rsidR="0084163F" w:rsidRDefault="0084163F">
      <w:pPr>
        <w:rPr>
          <w:rFonts w:ascii="Times New Roman" w:eastAsia="Times New Roman" w:hAnsi="Times New Roman" w:cs="Times New Roman"/>
        </w:rPr>
      </w:pPr>
    </w:p>
    <w:p w14:paraId="47C4E4D2" w14:textId="77777777" w:rsidR="0084163F" w:rsidRDefault="0084163F">
      <w:pPr>
        <w:rPr>
          <w:rFonts w:ascii="Times New Roman" w:eastAsia="Times New Roman" w:hAnsi="Times New Roman" w:cs="Times New Roman"/>
        </w:rPr>
      </w:pPr>
    </w:p>
    <w:p w14:paraId="61B840D9" w14:textId="77777777" w:rsidR="0084163F" w:rsidRDefault="0084163F">
      <w:pPr>
        <w:rPr>
          <w:rFonts w:ascii="Times New Roman" w:eastAsia="Times New Roman" w:hAnsi="Times New Roman" w:cs="Times New Roman"/>
        </w:rPr>
      </w:pPr>
    </w:p>
    <w:p w14:paraId="37A27C9B" w14:textId="77777777" w:rsidR="0084163F" w:rsidRDefault="0084163F">
      <w:pPr>
        <w:rPr>
          <w:rFonts w:ascii="Times New Roman" w:eastAsia="Times New Roman" w:hAnsi="Times New Roman" w:cs="Times New Roman"/>
        </w:rPr>
      </w:pPr>
    </w:p>
    <w:p w14:paraId="78903722" w14:textId="77777777" w:rsidR="0084163F" w:rsidRDefault="0084163F">
      <w:pPr>
        <w:rPr>
          <w:rFonts w:ascii="Times New Roman" w:eastAsia="Times New Roman" w:hAnsi="Times New Roman" w:cs="Times New Roman"/>
        </w:rPr>
      </w:pPr>
    </w:p>
    <w:p w14:paraId="00000336"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Plan (12/06/2023):</w:t>
      </w:r>
    </w:p>
    <w:tbl>
      <w:tblPr>
        <w:tblW w:w="105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47"/>
        <w:gridCol w:w="1017"/>
        <w:gridCol w:w="1017"/>
        <w:gridCol w:w="1017"/>
        <w:gridCol w:w="1017"/>
        <w:gridCol w:w="1017"/>
        <w:gridCol w:w="1017"/>
        <w:gridCol w:w="1017"/>
        <w:gridCol w:w="1017"/>
        <w:gridCol w:w="1017"/>
      </w:tblGrid>
      <w:tr w:rsidR="00C62781" w14:paraId="5A729B63" w14:textId="77777777" w:rsidTr="00467B09">
        <w:tc>
          <w:tcPr>
            <w:tcW w:w="2364" w:type="dxa"/>
            <w:gridSpan w:val="2"/>
            <w:shd w:val="clear" w:color="auto" w:fill="auto"/>
            <w:tcMar>
              <w:top w:w="100" w:type="dxa"/>
              <w:left w:w="100" w:type="dxa"/>
              <w:bottom w:w="100" w:type="dxa"/>
              <w:right w:w="100" w:type="dxa"/>
            </w:tcMar>
          </w:tcPr>
          <w:p w14:paraId="00000337"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w:t>
            </w:r>
          </w:p>
        </w:tc>
        <w:tc>
          <w:tcPr>
            <w:tcW w:w="1017" w:type="dxa"/>
            <w:shd w:val="clear" w:color="auto" w:fill="auto"/>
            <w:tcMar>
              <w:top w:w="100" w:type="dxa"/>
              <w:left w:w="100" w:type="dxa"/>
              <w:bottom w:w="100" w:type="dxa"/>
              <w:right w:w="100" w:type="dxa"/>
            </w:tcMar>
          </w:tcPr>
          <w:p w14:paraId="00000338"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Mon</w:t>
            </w:r>
          </w:p>
        </w:tc>
        <w:tc>
          <w:tcPr>
            <w:tcW w:w="1017" w:type="dxa"/>
            <w:shd w:val="clear" w:color="auto" w:fill="auto"/>
          </w:tcPr>
          <w:p w14:paraId="0E3D6B66" w14:textId="77777777" w:rsidR="0084163F" w:rsidRDefault="0084163F">
            <w:pPr>
              <w:widowControl w:val="0"/>
              <w:spacing w:line="240" w:lineRule="auto"/>
              <w:rPr>
                <w:rFonts w:ascii="Times New Roman" w:eastAsia="Times New Roman" w:hAnsi="Times New Roman" w:cs="Times New Roman"/>
              </w:rPr>
            </w:pPr>
          </w:p>
        </w:tc>
        <w:tc>
          <w:tcPr>
            <w:tcW w:w="1017" w:type="dxa"/>
            <w:shd w:val="clear" w:color="auto" w:fill="auto"/>
            <w:tcMar>
              <w:top w:w="100" w:type="dxa"/>
              <w:left w:w="100" w:type="dxa"/>
              <w:bottom w:w="100" w:type="dxa"/>
              <w:right w:w="100" w:type="dxa"/>
            </w:tcMar>
          </w:tcPr>
          <w:p w14:paraId="00000339"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Tue</w:t>
            </w:r>
          </w:p>
        </w:tc>
        <w:tc>
          <w:tcPr>
            <w:tcW w:w="1017" w:type="dxa"/>
            <w:shd w:val="clear" w:color="auto" w:fill="auto"/>
            <w:tcMar>
              <w:top w:w="100" w:type="dxa"/>
              <w:left w:w="100" w:type="dxa"/>
              <w:bottom w:w="100" w:type="dxa"/>
              <w:right w:w="100" w:type="dxa"/>
            </w:tcMar>
          </w:tcPr>
          <w:p w14:paraId="0000033A"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Wed</w:t>
            </w:r>
          </w:p>
        </w:tc>
        <w:tc>
          <w:tcPr>
            <w:tcW w:w="1017" w:type="dxa"/>
            <w:shd w:val="clear" w:color="auto" w:fill="auto"/>
            <w:tcMar>
              <w:top w:w="100" w:type="dxa"/>
              <w:left w:w="100" w:type="dxa"/>
              <w:bottom w:w="100" w:type="dxa"/>
              <w:right w:w="100" w:type="dxa"/>
            </w:tcMar>
          </w:tcPr>
          <w:p w14:paraId="0000033B"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Thurs</w:t>
            </w:r>
          </w:p>
        </w:tc>
        <w:tc>
          <w:tcPr>
            <w:tcW w:w="1017" w:type="dxa"/>
            <w:shd w:val="clear" w:color="auto" w:fill="auto"/>
            <w:tcMar>
              <w:top w:w="100" w:type="dxa"/>
              <w:left w:w="100" w:type="dxa"/>
              <w:bottom w:w="100" w:type="dxa"/>
              <w:right w:w="100" w:type="dxa"/>
            </w:tcMar>
          </w:tcPr>
          <w:p w14:paraId="0000033C"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Fri</w:t>
            </w:r>
          </w:p>
        </w:tc>
        <w:tc>
          <w:tcPr>
            <w:tcW w:w="1017" w:type="dxa"/>
            <w:shd w:val="clear" w:color="auto" w:fill="auto"/>
            <w:tcMar>
              <w:top w:w="100" w:type="dxa"/>
              <w:left w:w="100" w:type="dxa"/>
              <w:bottom w:w="100" w:type="dxa"/>
              <w:right w:w="100" w:type="dxa"/>
            </w:tcMar>
          </w:tcPr>
          <w:p w14:paraId="0000033D"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Sat</w:t>
            </w:r>
          </w:p>
        </w:tc>
        <w:tc>
          <w:tcPr>
            <w:tcW w:w="1017" w:type="dxa"/>
            <w:tcMar>
              <w:top w:w="100" w:type="dxa"/>
              <w:left w:w="100" w:type="dxa"/>
              <w:bottom w:w="100" w:type="dxa"/>
              <w:right w:w="100" w:type="dxa"/>
            </w:tcMar>
          </w:tcPr>
          <w:p w14:paraId="0000033E"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Sun</w:t>
            </w:r>
          </w:p>
        </w:tc>
      </w:tr>
      <w:tr w:rsidR="00AE2545" w14:paraId="03BC06FD" w14:textId="77777777" w:rsidTr="00467B09">
        <w:trPr>
          <w:trHeight w:val="420"/>
        </w:trPr>
        <w:tc>
          <w:tcPr>
            <w:tcW w:w="1347" w:type="dxa"/>
            <w:shd w:val="clear" w:color="auto" w:fill="auto"/>
            <w:tcMar>
              <w:top w:w="100" w:type="dxa"/>
              <w:left w:w="100" w:type="dxa"/>
              <w:bottom w:w="100" w:type="dxa"/>
              <w:right w:w="100" w:type="dxa"/>
            </w:tcMar>
          </w:tcPr>
          <w:p w14:paraId="0000033F"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Mohammed</w:t>
            </w:r>
          </w:p>
        </w:tc>
        <w:tc>
          <w:tcPr>
            <w:tcW w:w="1017" w:type="dxa"/>
            <w:shd w:val="clear" w:color="auto" w:fill="auto"/>
          </w:tcPr>
          <w:p w14:paraId="18F3FFA8" w14:textId="77777777" w:rsidR="0084163F" w:rsidRDefault="0084163F">
            <w:pPr>
              <w:widowControl w:val="0"/>
              <w:spacing w:line="240" w:lineRule="auto"/>
              <w:rPr>
                <w:rFonts w:ascii="Times New Roman" w:eastAsia="Times New Roman" w:hAnsi="Times New Roman" w:cs="Times New Roman"/>
              </w:rPr>
            </w:pPr>
          </w:p>
        </w:tc>
        <w:tc>
          <w:tcPr>
            <w:tcW w:w="4068" w:type="dxa"/>
            <w:gridSpan w:val="4"/>
            <w:shd w:val="clear" w:color="auto" w:fill="auto"/>
            <w:tcMar>
              <w:top w:w="100" w:type="dxa"/>
              <w:left w:w="100" w:type="dxa"/>
              <w:bottom w:w="100" w:type="dxa"/>
              <w:right w:w="100" w:type="dxa"/>
            </w:tcMar>
          </w:tcPr>
          <w:p w14:paraId="00000340"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Finalising IR Sensor Circuit</w:t>
            </w:r>
          </w:p>
        </w:tc>
        <w:tc>
          <w:tcPr>
            <w:tcW w:w="1017" w:type="dxa"/>
            <w:shd w:val="clear" w:color="auto" w:fill="auto"/>
            <w:tcMar>
              <w:top w:w="100" w:type="dxa"/>
              <w:left w:w="100" w:type="dxa"/>
              <w:bottom w:w="100" w:type="dxa"/>
              <w:right w:w="100" w:type="dxa"/>
            </w:tcMar>
          </w:tcPr>
          <w:p w14:paraId="00000343"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Finalising Report</w:t>
            </w:r>
          </w:p>
        </w:tc>
        <w:tc>
          <w:tcPr>
            <w:tcW w:w="3051" w:type="dxa"/>
            <w:gridSpan w:val="3"/>
            <w:tcMar>
              <w:top w:w="100" w:type="dxa"/>
              <w:left w:w="100" w:type="dxa"/>
              <w:bottom w:w="100" w:type="dxa"/>
              <w:right w:w="100" w:type="dxa"/>
            </w:tcMar>
          </w:tcPr>
          <w:p w14:paraId="00000344"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and test Rover</w:t>
            </w:r>
          </w:p>
        </w:tc>
      </w:tr>
      <w:tr w:rsidR="00AE2545" w14:paraId="6D791F4C" w14:textId="77777777" w:rsidTr="00467B09">
        <w:trPr>
          <w:trHeight w:val="420"/>
        </w:trPr>
        <w:tc>
          <w:tcPr>
            <w:tcW w:w="1347" w:type="dxa"/>
            <w:shd w:val="clear" w:color="auto" w:fill="auto"/>
            <w:tcMar>
              <w:top w:w="100" w:type="dxa"/>
              <w:left w:w="100" w:type="dxa"/>
              <w:bottom w:w="100" w:type="dxa"/>
              <w:right w:w="100" w:type="dxa"/>
            </w:tcMar>
          </w:tcPr>
          <w:p w14:paraId="00000347"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Rares</w:t>
            </w:r>
          </w:p>
        </w:tc>
        <w:tc>
          <w:tcPr>
            <w:tcW w:w="1017" w:type="dxa"/>
            <w:shd w:val="clear" w:color="auto" w:fill="auto"/>
          </w:tcPr>
          <w:p w14:paraId="0CFC1516" w14:textId="77777777" w:rsidR="0084163F" w:rsidRDefault="0084163F">
            <w:pPr>
              <w:widowControl w:val="0"/>
              <w:spacing w:line="240" w:lineRule="auto"/>
              <w:rPr>
                <w:rFonts w:ascii="Times New Roman" w:eastAsia="Times New Roman" w:hAnsi="Times New Roman" w:cs="Times New Roman"/>
              </w:rPr>
            </w:pPr>
          </w:p>
        </w:tc>
        <w:tc>
          <w:tcPr>
            <w:tcW w:w="3051" w:type="dxa"/>
            <w:gridSpan w:val="3"/>
            <w:shd w:val="clear" w:color="auto" w:fill="auto"/>
            <w:tcMar>
              <w:top w:w="100" w:type="dxa"/>
              <w:left w:w="100" w:type="dxa"/>
              <w:bottom w:w="100" w:type="dxa"/>
              <w:right w:w="100" w:type="dxa"/>
            </w:tcMar>
          </w:tcPr>
          <w:p w14:paraId="00000348"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Printing off several components for Rover</w:t>
            </w:r>
          </w:p>
        </w:tc>
        <w:tc>
          <w:tcPr>
            <w:tcW w:w="2034" w:type="dxa"/>
            <w:gridSpan w:val="2"/>
            <w:shd w:val="clear" w:color="auto" w:fill="auto"/>
            <w:tcMar>
              <w:top w:w="100" w:type="dxa"/>
              <w:left w:w="100" w:type="dxa"/>
              <w:bottom w:w="100" w:type="dxa"/>
              <w:right w:w="100" w:type="dxa"/>
            </w:tcMar>
          </w:tcPr>
          <w:p w14:paraId="0000034A"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051" w:type="dxa"/>
            <w:gridSpan w:val="3"/>
            <w:tcMar>
              <w:top w:w="100" w:type="dxa"/>
              <w:left w:w="100" w:type="dxa"/>
              <w:bottom w:w="100" w:type="dxa"/>
              <w:right w:w="100" w:type="dxa"/>
            </w:tcMar>
          </w:tcPr>
          <w:p w14:paraId="0000034C"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and test Rover</w:t>
            </w:r>
          </w:p>
        </w:tc>
      </w:tr>
      <w:tr w:rsidR="00AE2545" w14:paraId="2E34FEA0" w14:textId="77777777" w:rsidTr="00467B09">
        <w:trPr>
          <w:trHeight w:val="420"/>
        </w:trPr>
        <w:tc>
          <w:tcPr>
            <w:tcW w:w="1347" w:type="dxa"/>
            <w:shd w:val="clear" w:color="auto" w:fill="auto"/>
            <w:tcMar>
              <w:top w:w="100" w:type="dxa"/>
              <w:left w:w="100" w:type="dxa"/>
              <w:bottom w:w="100" w:type="dxa"/>
              <w:right w:w="100" w:type="dxa"/>
            </w:tcMar>
          </w:tcPr>
          <w:p w14:paraId="0000034F"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Sebastian</w:t>
            </w:r>
          </w:p>
        </w:tc>
        <w:tc>
          <w:tcPr>
            <w:tcW w:w="1017" w:type="dxa"/>
            <w:shd w:val="clear" w:color="auto" w:fill="auto"/>
          </w:tcPr>
          <w:p w14:paraId="51FF26EC" w14:textId="77777777" w:rsidR="0084163F" w:rsidRDefault="0084163F">
            <w:pPr>
              <w:widowControl w:val="0"/>
              <w:spacing w:line="240" w:lineRule="auto"/>
              <w:rPr>
                <w:rFonts w:ascii="Times New Roman" w:eastAsia="Times New Roman" w:hAnsi="Times New Roman" w:cs="Times New Roman"/>
              </w:rPr>
            </w:pPr>
          </w:p>
        </w:tc>
        <w:tc>
          <w:tcPr>
            <w:tcW w:w="5085" w:type="dxa"/>
            <w:gridSpan w:val="5"/>
            <w:shd w:val="clear" w:color="auto" w:fill="auto"/>
            <w:tcMar>
              <w:top w:w="100" w:type="dxa"/>
              <w:left w:w="100" w:type="dxa"/>
              <w:bottom w:w="100" w:type="dxa"/>
              <w:right w:w="100" w:type="dxa"/>
            </w:tcMar>
          </w:tcPr>
          <w:p w14:paraId="00000350"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051" w:type="dxa"/>
            <w:gridSpan w:val="3"/>
            <w:tcMar>
              <w:top w:w="100" w:type="dxa"/>
              <w:left w:w="100" w:type="dxa"/>
              <w:bottom w:w="100" w:type="dxa"/>
              <w:right w:w="100" w:type="dxa"/>
            </w:tcMar>
          </w:tcPr>
          <w:p w14:paraId="00000354"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and test Rover</w:t>
            </w:r>
          </w:p>
        </w:tc>
      </w:tr>
      <w:tr w:rsidR="00AE2545" w14:paraId="6F7E349E" w14:textId="77777777" w:rsidTr="00467B09">
        <w:trPr>
          <w:trHeight w:val="420"/>
        </w:trPr>
        <w:tc>
          <w:tcPr>
            <w:tcW w:w="1347" w:type="dxa"/>
            <w:shd w:val="clear" w:color="auto" w:fill="auto"/>
            <w:tcMar>
              <w:top w:w="100" w:type="dxa"/>
              <w:left w:w="100" w:type="dxa"/>
              <w:bottom w:w="100" w:type="dxa"/>
              <w:right w:w="100" w:type="dxa"/>
            </w:tcMar>
          </w:tcPr>
          <w:p w14:paraId="00000357"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Steve</w:t>
            </w:r>
          </w:p>
        </w:tc>
        <w:tc>
          <w:tcPr>
            <w:tcW w:w="1017" w:type="dxa"/>
          </w:tcPr>
          <w:p w14:paraId="038C2EA5" w14:textId="77777777" w:rsidR="0084163F" w:rsidRDefault="0084163F">
            <w:pPr>
              <w:widowControl w:val="0"/>
              <w:spacing w:line="240" w:lineRule="auto"/>
              <w:rPr>
                <w:rFonts w:ascii="Times New Roman" w:eastAsia="Times New Roman" w:hAnsi="Times New Roman" w:cs="Times New Roman"/>
              </w:rPr>
            </w:pPr>
          </w:p>
        </w:tc>
        <w:tc>
          <w:tcPr>
            <w:tcW w:w="8136" w:type="dxa"/>
            <w:gridSpan w:val="8"/>
            <w:shd w:val="clear" w:color="auto" w:fill="auto"/>
            <w:tcMar>
              <w:top w:w="100" w:type="dxa"/>
              <w:left w:w="100" w:type="dxa"/>
              <w:bottom w:w="100" w:type="dxa"/>
              <w:right w:w="100" w:type="dxa"/>
            </w:tcMar>
          </w:tcPr>
          <w:p w14:paraId="00000358"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Finalising Report and testing Name algorithm</w:t>
            </w:r>
          </w:p>
        </w:tc>
      </w:tr>
      <w:tr w:rsidR="00AE2545" w14:paraId="582907E3" w14:textId="77777777" w:rsidTr="00467B09">
        <w:trPr>
          <w:trHeight w:val="420"/>
        </w:trPr>
        <w:tc>
          <w:tcPr>
            <w:tcW w:w="1347" w:type="dxa"/>
            <w:shd w:val="clear" w:color="auto" w:fill="auto"/>
            <w:tcMar>
              <w:top w:w="100" w:type="dxa"/>
              <w:left w:w="100" w:type="dxa"/>
              <w:bottom w:w="100" w:type="dxa"/>
              <w:right w:w="100" w:type="dxa"/>
            </w:tcMar>
          </w:tcPr>
          <w:p w14:paraId="0000035F"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Justin</w:t>
            </w:r>
          </w:p>
        </w:tc>
        <w:tc>
          <w:tcPr>
            <w:tcW w:w="1017" w:type="dxa"/>
            <w:shd w:val="clear" w:color="auto" w:fill="auto"/>
          </w:tcPr>
          <w:p w14:paraId="03FCEEDA" w14:textId="77777777" w:rsidR="0084163F" w:rsidRDefault="0084163F">
            <w:pPr>
              <w:widowControl w:val="0"/>
              <w:spacing w:line="240" w:lineRule="auto"/>
              <w:rPr>
                <w:rFonts w:ascii="Times New Roman" w:eastAsia="Times New Roman" w:hAnsi="Times New Roman" w:cs="Times New Roman"/>
              </w:rPr>
            </w:pPr>
          </w:p>
        </w:tc>
        <w:tc>
          <w:tcPr>
            <w:tcW w:w="4068" w:type="dxa"/>
            <w:gridSpan w:val="4"/>
            <w:shd w:val="clear" w:color="auto" w:fill="auto"/>
            <w:tcMar>
              <w:top w:w="100" w:type="dxa"/>
              <w:left w:w="100" w:type="dxa"/>
              <w:bottom w:w="100" w:type="dxa"/>
              <w:right w:w="100" w:type="dxa"/>
            </w:tcMar>
          </w:tcPr>
          <w:p w14:paraId="00000360"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Motor Control</w:t>
            </w:r>
          </w:p>
        </w:tc>
        <w:tc>
          <w:tcPr>
            <w:tcW w:w="1017" w:type="dxa"/>
            <w:shd w:val="clear" w:color="auto" w:fill="auto"/>
            <w:tcMar>
              <w:top w:w="100" w:type="dxa"/>
              <w:left w:w="100" w:type="dxa"/>
              <w:bottom w:w="100" w:type="dxa"/>
              <w:right w:w="100" w:type="dxa"/>
            </w:tcMar>
          </w:tcPr>
          <w:p w14:paraId="00000363"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051" w:type="dxa"/>
            <w:gridSpan w:val="3"/>
            <w:tcMar>
              <w:top w:w="100" w:type="dxa"/>
              <w:left w:w="100" w:type="dxa"/>
              <w:bottom w:w="100" w:type="dxa"/>
              <w:right w:w="100" w:type="dxa"/>
            </w:tcMar>
          </w:tcPr>
          <w:p w14:paraId="00000364"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and test Rover</w:t>
            </w:r>
          </w:p>
        </w:tc>
      </w:tr>
      <w:tr w:rsidR="00AE2545" w14:paraId="118CADAA" w14:textId="77777777" w:rsidTr="00467B09">
        <w:trPr>
          <w:trHeight w:val="420"/>
        </w:trPr>
        <w:tc>
          <w:tcPr>
            <w:tcW w:w="1347" w:type="dxa"/>
            <w:shd w:val="clear" w:color="auto" w:fill="auto"/>
            <w:tcMar>
              <w:top w:w="100" w:type="dxa"/>
              <w:left w:w="100" w:type="dxa"/>
              <w:bottom w:w="100" w:type="dxa"/>
              <w:right w:w="100" w:type="dxa"/>
            </w:tcMar>
          </w:tcPr>
          <w:p w14:paraId="00000367"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Chris</w:t>
            </w:r>
          </w:p>
        </w:tc>
        <w:tc>
          <w:tcPr>
            <w:tcW w:w="1017" w:type="dxa"/>
            <w:shd w:val="clear" w:color="auto" w:fill="auto"/>
          </w:tcPr>
          <w:p w14:paraId="4C253D43" w14:textId="77777777" w:rsidR="0084163F" w:rsidRDefault="0084163F">
            <w:pPr>
              <w:widowControl w:val="0"/>
              <w:spacing w:line="240" w:lineRule="auto"/>
              <w:rPr>
                <w:rFonts w:ascii="Times New Roman" w:eastAsia="Times New Roman" w:hAnsi="Times New Roman" w:cs="Times New Roman"/>
              </w:rPr>
            </w:pPr>
          </w:p>
        </w:tc>
        <w:tc>
          <w:tcPr>
            <w:tcW w:w="4068" w:type="dxa"/>
            <w:gridSpan w:val="4"/>
            <w:shd w:val="clear" w:color="auto" w:fill="auto"/>
            <w:tcMar>
              <w:top w:w="100" w:type="dxa"/>
              <w:left w:w="100" w:type="dxa"/>
              <w:bottom w:w="100" w:type="dxa"/>
              <w:right w:w="100" w:type="dxa"/>
            </w:tcMar>
          </w:tcPr>
          <w:p w14:paraId="00000368"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UI and support Motor Control</w:t>
            </w:r>
          </w:p>
        </w:tc>
        <w:tc>
          <w:tcPr>
            <w:tcW w:w="1017" w:type="dxa"/>
            <w:shd w:val="clear" w:color="auto" w:fill="auto"/>
            <w:tcMar>
              <w:top w:w="100" w:type="dxa"/>
              <w:left w:w="100" w:type="dxa"/>
              <w:bottom w:w="100" w:type="dxa"/>
              <w:right w:w="100" w:type="dxa"/>
            </w:tcMar>
          </w:tcPr>
          <w:p w14:paraId="0000036B"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051" w:type="dxa"/>
            <w:gridSpan w:val="3"/>
            <w:tcMar>
              <w:top w:w="100" w:type="dxa"/>
              <w:left w:w="100" w:type="dxa"/>
              <w:bottom w:w="100" w:type="dxa"/>
              <w:right w:w="100" w:type="dxa"/>
            </w:tcMar>
          </w:tcPr>
          <w:p w14:paraId="0000036C" w14:textId="77777777" w:rsidR="0084163F" w:rsidRDefault="0084163F">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Assemble and test Rover</w:t>
            </w:r>
          </w:p>
        </w:tc>
      </w:tr>
    </w:tbl>
    <w:p w14:paraId="0000036F" w14:textId="77777777" w:rsidR="003E6828" w:rsidRDefault="003E6828">
      <w:pPr>
        <w:rPr>
          <w:rFonts w:ascii="Times New Roman" w:eastAsia="Times New Roman" w:hAnsi="Times New Roman" w:cs="Times New Roman"/>
        </w:rPr>
      </w:pPr>
    </w:p>
    <w:p w14:paraId="00000370" w14:textId="77777777" w:rsidR="003E6828" w:rsidRDefault="003E6828">
      <w:pPr>
        <w:rPr>
          <w:rFonts w:ascii="Times New Roman" w:eastAsia="Times New Roman" w:hAnsi="Times New Roman" w:cs="Times New Roman"/>
        </w:rPr>
      </w:pPr>
    </w:p>
    <w:p w14:paraId="00000371" w14:textId="77777777" w:rsidR="003E6828" w:rsidRDefault="00235EA7">
      <w:pPr>
        <w:rPr>
          <w:rFonts w:ascii="Times New Roman" w:eastAsia="Times New Roman" w:hAnsi="Times New Roman" w:cs="Times New Roman"/>
        </w:rPr>
      </w:pPr>
      <w:r>
        <w:rPr>
          <w:rFonts w:ascii="Times New Roman" w:eastAsia="Times New Roman" w:hAnsi="Times New Roman" w:cs="Times New Roman"/>
        </w:rPr>
        <w:t>Actual (12/06/2023):</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85"/>
        <w:gridCol w:w="1125"/>
        <w:gridCol w:w="1125"/>
        <w:gridCol w:w="1125"/>
        <w:gridCol w:w="1125"/>
        <w:gridCol w:w="1125"/>
        <w:gridCol w:w="1125"/>
        <w:gridCol w:w="1125"/>
      </w:tblGrid>
      <w:tr w:rsidR="00C62781" w14:paraId="5C239FD5" w14:textId="77777777" w:rsidTr="00467B09">
        <w:tc>
          <w:tcPr>
            <w:tcW w:w="1485" w:type="dxa"/>
            <w:shd w:val="clear" w:color="auto" w:fill="auto"/>
            <w:tcMar>
              <w:top w:w="100" w:type="dxa"/>
              <w:left w:w="100" w:type="dxa"/>
              <w:bottom w:w="100" w:type="dxa"/>
              <w:right w:w="100" w:type="dxa"/>
            </w:tcMar>
          </w:tcPr>
          <w:p w14:paraId="00000372"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name</w:t>
            </w:r>
          </w:p>
        </w:tc>
        <w:tc>
          <w:tcPr>
            <w:tcW w:w="1125" w:type="dxa"/>
            <w:shd w:val="clear" w:color="auto" w:fill="auto"/>
            <w:tcMar>
              <w:top w:w="100" w:type="dxa"/>
              <w:left w:w="100" w:type="dxa"/>
              <w:bottom w:w="100" w:type="dxa"/>
              <w:right w:w="100" w:type="dxa"/>
            </w:tcMar>
          </w:tcPr>
          <w:p w14:paraId="0000037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Mon</w:t>
            </w:r>
          </w:p>
        </w:tc>
        <w:tc>
          <w:tcPr>
            <w:tcW w:w="1125" w:type="dxa"/>
            <w:shd w:val="clear" w:color="auto" w:fill="auto"/>
            <w:tcMar>
              <w:top w:w="100" w:type="dxa"/>
              <w:left w:w="100" w:type="dxa"/>
              <w:bottom w:w="100" w:type="dxa"/>
              <w:right w:w="100" w:type="dxa"/>
            </w:tcMar>
          </w:tcPr>
          <w:p w14:paraId="00000374"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Tue</w:t>
            </w:r>
          </w:p>
        </w:tc>
        <w:tc>
          <w:tcPr>
            <w:tcW w:w="1125" w:type="dxa"/>
            <w:shd w:val="clear" w:color="auto" w:fill="auto"/>
            <w:tcMar>
              <w:top w:w="100" w:type="dxa"/>
              <w:left w:w="100" w:type="dxa"/>
              <w:bottom w:w="100" w:type="dxa"/>
              <w:right w:w="100" w:type="dxa"/>
            </w:tcMar>
          </w:tcPr>
          <w:p w14:paraId="00000375"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Wed</w:t>
            </w:r>
          </w:p>
        </w:tc>
        <w:tc>
          <w:tcPr>
            <w:tcW w:w="1125" w:type="dxa"/>
            <w:shd w:val="clear" w:color="auto" w:fill="auto"/>
            <w:tcMar>
              <w:top w:w="100" w:type="dxa"/>
              <w:left w:w="100" w:type="dxa"/>
              <w:bottom w:w="100" w:type="dxa"/>
              <w:right w:w="100" w:type="dxa"/>
            </w:tcMar>
          </w:tcPr>
          <w:p w14:paraId="0000037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Thurs</w:t>
            </w:r>
          </w:p>
        </w:tc>
        <w:tc>
          <w:tcPr>
            <w:tcW w:w="1125" w:type="dxa"/>
            <w:shd w:val="clear" w:color="auto" w:fill="auto"/>
            <w:tcMar>
              <w:top w:w="100" w:type="dxa"/>
              <w:left w:w="100" w:type="dxa"/>
              <w:bottom w:w="100" w:type="dxa"/>
              <w:right w:w="100" w:type="dxa"/>
            </w:tcMar>
          </w:tcPr>
          <w:p w14:paraId="00000377"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Fri</w:t>
            </w:r>
          </w:p>
        </w:tc>
        <w:tc>
          <w:tcPr>
            <w:tcW w:w="1125" w:type="dxa"/>
            <w:shd w:val="clear" w:color="auto" w:fill="auto"/>
            <w:tcMar>
              <w:top w:w="100" w:type="dxa"/>
              <w:left w:w="100" w:type="dxa"/>
              <w:bottom w:w="100" w:type="dxa"/>
              <w:right w:w="100" w:type="dxa"/>
            </w:tcMar>
          </w:tcPr>
          <w:p w14:paraId="00000378"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Sat</w:t>
            </w:r>
          </w:p>
        </w:tc>
        <w:tc>
          <w:tcPr>
            <w:tcW w:w="1125" w:type="dxa"/>
            <w:shd w:val="clear" w:color="auto" w:fill="auto"/>
            <w:tcMar>
              <w:top w:w="100" w:type="dxa"/>
              <w:left w:w="100" w:type="dxa"/>
              <w:bottom w:w="100" w:type="dxa"/>
              <w:right w:w="100" w:type="dxa"/>
            </w:tcMar>
          </w:tcPr>
          <w:p w14:paraId="00000379"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Sun</w:t>
            </w:r>
          </w:p>
        </w:tc>
      </w:tr>
      <w:tr w:rsidR="002202E9" w14:paraId="1A3AD412" w14:textId="77777777" w:rsidTr="00467B09">
        <w:trPr>
          <w:trHeight w:val="420"/>
        </w:trPr>
        <w:tc>
          <w:tcPr>
            <w:tcW w:w="1485" w:type="dxa"/>
            <w:shd w:val="clear" w:color="auto" w:fill="auto"/>
            <w:tcMar>
              <w:top w:w="100" w:type="dxa"/>
              <w:left w:w="100" w:type="dxa"/>
              <w:bottom w:w="100" w:type="dxa"/>
              <w:right w:w="100" w:type="dxa"/>
            </w:tcMar>
          </w:tcPr>
          <w:p w14:paraId="0000037A"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Mohammed</w:t>
            </w:r>
          </w:p>
        </w:tc>
        <w:tc>
          <w:tcPr>
            <w:tcW w:w="2250" w:type="dxa"/>
            <w:gridSpan w:val="2"/>
            <w:shd w:val="clear" w:color="auto" w:fill="auto"/>
            <w:tcMar>
              <w:top w:w="100" w:type="dxa"/>
              <w:left w:w="100" w:type="dxa"/>
              <w:bottom w:w="100" w:type="dxa"/>
              <w:right w:w="100" w:type="dxa"/>
            </w:tcMar>
          </w:tcPr>
          <w:p w14:paraId="0000037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Finalising IR Sensor</w:t>
            </w:r>
          </w:p>
        </w:tc>
        <w:tc>
          <w:tcPr>
            <w:tcW w:w="1125" w:type="dxa"/>
            <w:shd w:val="clear" w:color="auto" w:fill="auto"/>
            <w:tcMar>
              <w:top w:w="100" w:type="dxa"/>
              <w:left w:w="100" w:type="dxa"/>
              <w:bottom w:w="100" w:type="dxa"/>
              <w:right w:w="100" w:type="dxa"/>
            </w:tcMar>
          </w:tcPr>
          <w:p w14:paraId="0000037D"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Name Algorithm</w:t>
            </w:r>
          </w:p>
        </w:tc>
        <w:tc>
          <w:tcPr>
            <w:tcW w:w="1125" w:type="dxa"/>
            <w:shd w:val="clear" w:color="auto" w:fill="auto"/>
            <w:tcMar>
              <w:top w:w="100" w:type="dxa"/>
              <w:left w:w="100" w:type="dxa"/>
              <w:bottom w:w="100" w:type="dxa"/>
              <w:right w:w="100" w:type="dxa"/>
            </w:tcMar>
          </w:tcPr>
          <w:p w14:paraId="0000037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7F" w14:textId="448DA243" w:rsidR="003E6828" w:rsidRDefault="003E6828">
            <w:pPr>
              <w:widowControl w:val="0"/>
              <w:spacing w:line="240" w:lineRule="auto"/>
              <w:rPr>
                <w:rFonts w:ascii="Times New Roman" w:eastAsia="Times New Roman" w:hAnsi="Times New Roman" w:cs="Times New Roman"/>
              </w:rPr>
            </w:pPr>
          </w:p>
        </w:tc>
      </w:tr>
      <w:tr w:rsidR="002202E9" w14:paraId="293A624A" w14:textId="77777777" w:rsidTr="00467B09">
        <w:trPr>
          <w:trHeight w:val="420"/>
        </w:trPr>
        <w:tc>
          <w:tcPr>
            <w:tcW w:w="1485" w:type="dxa"/>
            <w:shd w:val="clear" w:color="auto" w:fill="auto"/>
            <w:tcMar>
              <w:top w:w="100" w:type="dxa"/>
              <w:left w:w="100" w:type="dxa"/>
              <w:bottom w:w="100" w:type="dxa"/>
              <w:right w:w="100" w:type="dxa"/>
            </w:tcMar>
          </w:tcPr>
          <w:p w14:paraId="00000382"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Rares</w:t>
            </w:r>
          </w:p>
        </w:tc>
        <w:tc>
          <w:tcPr>
            <w:tcW w:w="3375" w:type="dxa"/>
            <w:gridSpan w:val="3"/>
            <w:shd w:val="clear" w:color="auto" w:fill="auto"/>
            <w:tcMar>
              <w:top w:w="100" w:type="dxa"/>
              <w:left w:w="100" w:type="dxa"/>
              <w:bottom w:w="100" w:type="dxa"/>
              <w:right w:w="100" w:type="dxa"/>
            </w:tcMar>
          </w:tcPr>
          <w:p w14:paraId="0000038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Improve chassis design</w:t>
            </w:r>
          </w:p>
        </w:tc>
        <w:tc>
          <w:tcPr>
            <w:tcW w:w="1125" w:type="dxa"/>
            <w:shd w:val="clear" w:color="auto" w:fill="auto"/>
            <w:tcMar>
              <w:top w:w="100" w:type="dxa"/>
              <w:left w:w="100" w:type="dxa"/>
              <w:bottom w:w="100" w:type="dxa"/>
              <w:right w:w="100" w:type="dxa"/>
            </w:tcMar>
          </w:tcPr>
          <w:p w14:paraId="0000038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87" w14:textId="0896AE39" w:rsidR="003E6828" w:rsidRDefault="003E6828">
            <w:pPr>
              <w:widowControl w:val="0"/>
              <w:spacing w:line="240" w:lineRule="auto"/>
              <w:rPr>
                <w:rFonts w:ascii="Times New Roman" w:eastAsia="Times New Roman" w:hAnsi="Times New Roman" w:cs="Times New Roman"/>
              </w:rPr>
            </w:pPr>
          </w:p>
        </w:tc>
      </w:tr>
      <w:tr w:rsidR="002202E9" w14:paraId="496B5AFD" w14:textId="77777777" w:rsidTr="00467B09">
        <w:trPr>
          <w:trHeight w:val="420"/>
        </w:trPr>
        <w:tc>
          <w:tcPr>
            <w:tcW w:w="1485" w:type="dxa"/>
            <w:shd w:val="clear" w:color="auto" w:fill="auto"/>
            <w:tcMar>
              <w:top w:w="100" w:type="dxa"/>
              <w:left w:w="100" w:type="dxa"/>
              <w:bottom w:w="100" w:type="dxa"/>
              <w:right w:w="100" w:type="dxa"/>
            </w:tcMar>
          </w:tcPr>
          <w:p w14:paraId="0000038A"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Sebastian</w:t>
            </w:r>
          </w:p>
        </w:tc>
        <w:tc>
          <w:tcPr>
            <w:tcW w:w="3375" w:type="dxa"/>
            <w:gridSpan w:val="3"/>
            <w:shd w:val="clear" w:color="auto" w:fill="auto"/>
            <w:tcMar>
              <w:top w:w="100" w:type="dxa"/>
              <w:left w:w="100" w:type="dxa"/>
              <w:bottom w:w="100" w:type="dxa"/>
              <w:right w:w="100" w:type="dxa"/>
            </w:tcMar>
          </w:tcPr>
          <w:p w14:paraId="0000038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Support Report</w:t>
            </w:r>
          </w:p>
        </w:tc>
        <w:tc>
          <w:tcPr>
            <w:tcW w:w="1125" w:type="dxa"/>
            <w:shd w:val="clear" w:color="auto" w:fill="auto"/>
            <w:tcMar>
              <w:top w:w="100" w:type="dxa"/>
              <w:left w:w="100" w:type="dxa"/>
              <w:bottom w:w="100" w:type="dxa"/>
              <w:right w:w="100" w:type="dxa"/>
            </w:tcMar>
          </w:tcPr>
          <w:p w14:paraId="0000038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8F" w14:textId="17A677EF" w:rsidR="003E6828" w:rsidRDefault="003E6828">
            <w:pPr>
              <w:widowControl w:val="0"/>
              <w:spacing w:line="240" w:lineRule="auto"/>
              <w:rPr>
                <w:rFonts w:ascii="Times New Roman" w:eastAsia="Times New Roman" w:hAnsi="Times New Roman" w:cs="Times New Roman"/>
              </w:rPr>
            </w:pPr>
          </w:p>
        </w:tc>
      </w:tr>
      <w:tr w:rsidR="002202E9" w14:paraId="3C0FFEB0" w14:textId="77777777" w:rsidTr="00467B09">
        <w:trPr>
          <w:trHeight w:val="420"/>
        </w:trPr>
        <w:tc>
          <w:tcPr>
            <w:tcW w:w="1485" w:type="dxa"/>
            <w:shd w:val="clear" w:color="auto" w:fill="auto"/>
            <w:tcMar>
              <w:top w:w="100" w:type="dxa"/>
              <w:left w:w="100" w:type="dxa"/>
              <w:bottom w:w="100" w:type="dxa"/>
              <w:right w:w="100" w:type="dxa"/>
            </w:tcMar>
          </w:tcPr>
          <w:p w14:paraId="00000392"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Steve</w:t>
            </w:r>
          </w:p>
        </w:tc>
        <w:tc>
          <w:tcPr>
            <w:tcW w:w="3375" w:type="dxa"/>
            <w:gridSpan w:val="3"/>
            <w:shd w:val="clear" w:color="auto" w:fill="auto"/>
            <w:tcMar>
              <w:top w:w="100" w:type="dxa"/>
              <w:left w:w="100" w:type="dxa"/>
              <w:bottom w:w="100" w:type="dxa"/>
              <w:right w:w="100" w:type="dxa"/>
            </w:tcMar>
          </w:tcPr>
          <w:p w14:paraId="0000039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and test Name algorithm</w:t>
            </w:r>
          </w:p>
        </w:tc>
        <w:tc>
          <w:tcPr>
            <w:tcW w:w="1125" w:type="dxa"/>
            <w:shd w:val="clear" w:color="auto" w:fill="auto"/>
            <w:tcMar>
              <w:top w:w="100" w:type="dxa"/>
              <w:left w:w="100" w:type="dxa"/>
              <w:bottom w:w="100" w:type="dxa"/>
              <w:right w:w="100" w:type="dxa"/>
            </w:tcMar>
          </w:tcPr>
          <w:p w14:paraId="0000039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97" w14:textId="6853BA47" w:rsidR="003E6828" w:rsidRDefault="003E6828">
            <w:pPr>
              <w:widowControl w:val="0"/>
              <w:spacing w:line="240" w:lineRule="auto"/>
              <w:rPr>
                <w:rFonts w:ascii="Times New Roman" w:eastAsia="Times New Roman" w:hAnsi="Times New Roman" w:cs="Times New Roman"/>
              </w:rPr>
            </w:pPr>
          </w:p>
        </w:tc>
      </w:tr>
      <w:tr w:rsidR="004476C7" w14:paraId="21693ED6" w14:textId="77777777" w:rsidTr="00467B09">
        <w:trPr>
          <w:trHeight w:val="20"/>
        </w:trPr>
        <w:tc>
          <w:tcPr>
            <w:tcW w:w="1485" w:type="dxa"/>
            <w:shd w:val="clear" w:color="auto" w:fill="auto"/>
            <w:tcMar>
              <w:top w:w="100" w:type="dxa"/>
              <w:left w:w="100" w:type="dxa"/>
              <w:bottom w:w="100" w:type="dxa"/>
              <w:right w:w="100" w:type="dxa"/>
            </w:tcMar>
          </w:tcPr>
          <w:p w14:paraId="0000039A"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Justin</w:t>
            </w:r>
          </w:p>
        </w:tc>
        <w:tc>
          <w:tcPr>
            <w:tcW w:w="3375" w:type="dxa"/>
            <w:gridSpan w:val="3"/>
            <w:shd w:val="clear" w:color="auto" w:fill="auto"/>
            <w:tcMar>
              <w:top w:w="100" w:type="dxa"/>
              <w:left w:w="100" w:type="dxa"/>
              <w:bottom w:w="100" w:type="dxa"/>
              <w:right w:w="100" w:type="dxa"/>
            </w:tcMar>
          </w:tcPr>
          <w:p w14:paraId="0000039B"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Motor movement</w:t>
            </w:r>
          </w:p>
        </w:tc>
        <w:tc>
          <w:tcPr>
            <w:tcW w:w="1125" w:type="dxa"/>
            <w:shd w:val="clear" w:color="auto" w:fill="auto"/>
            <w:tcMar>
              <w:top w:w="100" w:type="dxa"/>
              <w:left w:w="100" w:type="dxa"/>
              <w:bottom w:w="100" w:type="dxa"/>
              <w:right w:w="100" w:type="dxa"/>
            </w:tcMar>
          </w:tcPr>
          <w:p w14:paraId="0000039E"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9F" w14:textId="6F1E274F" w:rsidR="003E6828" w:rsidRDefault="003E6828">
            <w:pPr>
              <w:widowControl w:val="0"/>
              <w:spacing w:line="240" w:lineRule="auto"/>
              <w:rPr>
                <w:rFonts w:ascii="Times New Roman" w:eastAsia="Times New Roman" w:hAnsi="Times New Roman" w:cs="Times New Roman"/>
              </w:rPr>
            </w:pPr>
          </w:p>
        </w:tc>
      </w:tr>
      <w:tr w:rsidR="002202E9" w14:paraId="3253112E" w14:textId="77777777" w:rsidTr="00467B09">
        <w:trPr>
          <w:trHeight w:val="420"/>
        </w:trPr>
        <w:tc>
          <w:tcPr>
            <w:tcW w:w="1485" w:type="dxa"/>
            <w:shd w:val="clear" w:color="auto" w:fill="auto"/>
            <w:tcMar>
              <w:top w:w="100" w:type="dxa"/>
              <w:left w:w="100" w:type="dxa"/>
              <w:bottom w:w="100" w:type="dxa"/>
              <w:right w:w="100" w:type="dxa"/>
            </w:tcMar>
          </w:tcPr>
          <w:p w14:paraId="000003A2"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Chris</w:t>
            </w:r>
          </w:p>
        </w:tc>
        <w:tc>
          <w:tcPr>
            <w:tcW w:w="3375" w:type="dxa"/>
            <w:gridSpan w:val="3"/>
            <w:shd w:val="clear" w:color="auto" w:fill="auto"/>
            <w:tcMar>
              <w:top w:w="100" w:type="dxa"/>
              <w:left w:w="100" w:type="dxa"/>
              <w:bottom w:w="100" w:type="dxa"/>
              <w:right w:w="100" w:type="dxa"/>
            </w:tcMar>
          </w:tcPr>
          <w:p w14:paraId="000003A3"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Test Motor movement and UI</w:t>
            </w:r>
          </w:p>
        </w:tc>
        <w:tc>
          <w:tcPr>
            <w:tcW w:w="1125" w:type="dxa"/>
            <w:shd w:val="clear" w:color="auto" w:fill="auto"/>
            <w:tcMar>
              <w:top w:w="100" w:type="dxa"/>
              <w:left w:w="100" w:type="dxa"/>
              <w:bottom w:w="100" w:type="dxa"/>
              <w:right w:w="100" w:type="dxa"/>
            </w:tcMar>
          </w:tcPr>
          <w:p w14:paraId="000003A6" w14:textId="77777777" w:rsidR="003E6828" w:rsidRDefault="00235EA7">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Finalise Report</w:t>
            </w:r>
          </w:p>
        </w:tc>
        <w:tc>
          <w:tcPr>
            <w:tcW w:w="3375" w:type="dxa"/>
            <w:gridSpan w:val="3"/>
            <w:shd w:val="clear" w:color="auto" w:fill="auto"/>
            <w:tcMar>
              <w:top w:w="100" w:type="dxa"/>
              <w:left w:w="100" w:type="dxa"/>
              <w:bottom w:w="100" w:type="dxa"/>
              <w:right w:w="100" w:type="dxa"/>
            </w:tcMar>
          </w:tcPr>
          <w:p w14:paraId="000003A7" w14:textId="72D6E2A7" w:rsidR="003E6828" w:rsidRDefault="003E6828">
            <w:pPr>
              <w:widowControl w:val="0"/>
              <w:spacing w:line="240" w:lineRule="auto"/>
              <w:rPr>
                <w:rFonts w:ascii="Times New Roman" w:eastAsia="Times New Roman" w:hAnsi="Times New Roman" w:cs="Times New Roman"/>
              </w:rPr>
            </w:pPr>
          </w:p>
        </w:tc>
      </w:tr>
    </w:tbl>
    <w:p w14:paraId="000003AA" w14:textId="77777777" w:rsidR="003E6828" w:rsidRDefault="003E6828">
      <w:pPr>
        <w:rPr>
          <w:rFonts w:ascii="Times New Roman" w:eastAsia="Times New Roman" w:hAnsi="Times New Roman" w:cs="Times New Roman"/>
        </w:rPr>
      </w:pPr>
    </w:p>
    <w:p w14:paraId="26F3DDD2" w14:textId="77777777" w:rsidR="00467B09" w:rsidRDefault="00467B09">
      <w:pPr>
        <w:rPr>
          <w:rFonts w:ascii="Times New Roman" w:eastAsia="Times New Roman" w:hAnsi="Times New Roman" w:cs="Times New Roman"/>
        </w:rPr>
      </w:pPr>
      <w:r>
        <w:rPr>
          <w:rFonts w:ascii="Times New Roman" w:eastAsia="Times New Roman" w:hAnsi="Times New Roman" w:cs="Times New Roman"/>
        </w:rPr>
        <w:br w:type="page"/>
      </w:r>
    </w:p>
    <w:p w14:paraId="60F2A68E" w14:textId="77777777" w:rsidR="00E934D6" w:rsidRDefault="00E934D6">
      <w:pPr>
        <w:rPr>
          <w:rFonts w:ascii="Times New Roman" w:eastAsia="Times New Roman" w:hAnsi="Times New Roman" w:cs="Times New Roman"/>
        </w:rPr>
      </w:pPr>
    </w:p>
    <w:p w14:paraId="000003AB" w14:textId="77777777" w:rsidR="003E6828" w:rsidRDefault="003E6828">
      <w:pPr>
        <w:rPr>
          <w:rFonts w:ascii="Times New Roman" w:eastAsia="Times New Roman" w:hAnsi="Times New Roman" w:cs="Times New Roman"/>
        </w:rPr>
      </w:pPr>
    </w:p>
    <w:p w14:paraId="000003AC" w14:textId="77777777" w:rsidR="003E6828" w:rsidRDefault="00235EA7">
      <w:pPr>
        <w:rPr>
          <w:rFonts w:ascii="Times New Roman" w:eastAsia="Times New Roman" w:hAnsi="Times New Roman" w:cs="Times New Roman"/>
          <w:b/>
        </w:rPr>
      </w:pPr>
      <w:r>
        <w:rPr>
          <w:rFonts w:ascii="Times New Roman" w:eastAsia="Times New Roman" w:hAnsi="Times New Roman" w:cs="Times New Roman"/>
          <w:b/>
        </w:rPr>
        <w:t>Appendix 3: Work Breakdown Structure</w:t>
      </w:r>
    </w:p>
    <w:p w14:paraId="000003AD" w14:textId="77777777" w:rsidR="003E6828" w:rsidRDefault="003E6828">
      <w:pPr>
        <w:rPr>
          <w:rFonts w:ascii="Times New Roman" w:eastAsia="Times New Roman" w:hAnsi="Times New Roman" w:cs="Times New Roman"/>
        </w:rPr>
      </w:pPr>
    </w:p>
    <w:p w14:paraId="000003AE" w14:textId="77777777" w:rsidR="003E6828" w:rsidRDefault="00235EA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C729DF" wp14:editId="07777777">
            <wp:extent cx="5731200" cy="534670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731200" cy="5346700"/>
                    </a:xfrm>
                    <a:prstGeom prst="rect">
                      <a:avLst/>
                    </a:prstGeom>
                    <a:ln/>
                  </pic:spPr>
                </pic:pic>
              </a:graphicData>
            </a:graphic>
          </wp:inline>
        </w:drawing>
      </w:r>
    </w:p>
    <w:p w14:paraId="000003AF" w14:textId="77777777" w:rsidR="003E6828" w:rsidRDefault="003E6828">
      <w:pPr>
        <w:rPr>
          <w:rFonts w:ascii="Times New Roman" w:eastAsia="Times New Roman" w:hAnsi="Times New Roman" w:cs="Times New Roman"/>
          <w:b/>
        </w:rPr>
      </w:pPr>
    </w:p>
    <w:p w14:paraId="0D447D57" w14:textId="178936DE" w:rsidR="00467B09" w:rsidRDefault="00467B09">
      <w:pPr>
        <w:rPr>
          <w:rFonts w:ascii="Times New Roman" w:eastAsia="Times New Roman" w:hAnsi="Times New Roman" w:cs="Times New Roman"/>
          <w:b/>
        </w:rPr>
      </w:pPr>
      <w:r>
        <w:rPr>
          <w:rFonts w:ascii="Times New Roman" w:eastAsia="Times New Roman" w:hAnsi="Times New Roman" w:cs="Times New Roman"/>
          <w:b/>
        </w:rPr>
        <w:br w:type="page"/>
      </w:r>
    </w:p>
    <w:p w14:paraId="060AA856" w14:textId="77777777" w:rsidR="00467B09" w:rsidRDefault="00467B09">
      <w:pPr>
        <w:rPr>
          <w:rFonts w:ascii="Times New Roman" w:eastAsia="Times New Roman" w:hAnsi="Times New Roman" w:cs="Times New Roman"/>
          <w:b/>
        </w:rPr>
      </w:pPr>
    </w:p>
    <w:p w14:paraId="000003B0"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Appendix 4: Product Design Specification</w:t>
      </w:r>
    </w:p>
    <w:p w14:paraId="000003B1" w14:textId="77777777" w:rsidR="003E6828" w:rsidRDefault="003E6828" w:rsidP="00467B09">
      <w:pPr>
        <w:jc w:val="both"/>
        <w:rPr>
          <w:rFonts w:ascii="Times New Roman" w:eastAsia="Times New Roman" w:hAnsi="Times New Roman" w:cs="Times New Roman"/>
          <w:b/>
          <w:u w:val="single"/>
        </w:rPr>
      </w:pPr>
    </w:p>
    <w:p w14:paraId="000003B2" w14:textId="6D8725FF"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 xml:space="preserve">Project: </w:t>
      </w:r>
      <w:proofErr w:type="spellStart"/>
      <w:r>
        <w:rPr>
          <w:rFonts w:ascii="Times New Roman" w:eastAsia="Times New Roman" w:hAnsi="Times New Roman" w:cs="Times New Roman"/>
          <w:b/>
        </w:rPr>
        <w:t>EERover</w:t>
      </w:r>
      <w:proofErr w:type="spellEnd"/>
      <w:r>
        <w:rPr>
          <w:rFonts w:ascii="Times New Roman" w:eastAsia="Times New Roman" w:hAnsi="Times New Roman" w:cs="Times New Roman"/>
          <w:b/>
        </w:rPr>
        <w:tab/>
      </w:r>
      <w:r>
        <w:rPr>
          <w:rFonts w:ascii="Times New Roman" w:eastAsia="Times New Roman" w:hAnsi="Times New Roman" w:cs="Times New Roman"/>
          <w:b/>
        </w:rPr>
        <w:t>Author:</w:t>
      </w:r>
      <w:r w:rsidR="00B24C90">
        <w:rPr>
          <w:rFonts w:ascii="Times New Roman" w:eastAsia="Times New Roman" w:hAnsi="Times New Roman" w:cs="Times New Roman"/>
          <w:b/>
        </w:rPr>
        <w:t xml:space="preserve"> </w:t>
      </w:r>
      <w:r>
        <w:rPr>
          <w:rFonts w:ascii="Times New Roman" w:eastAsia="Times New Roman" w:hAnsi="Times New Roman" w:cs="Times New Roman"/>
          <w:b/>
        </w:rPr>
        <w:t>Team</w:t>
      </w:r>
      <w:r>
        <w:rPr>
          <w:rFonts w:ascii="Times New Roman" w:eastAsia="Times New Roman" w:hAnsi="Times New Roman" w:cs="Times New Roman"/>
          <w:b/>
        </w:rPr>
        <w:t xml:space="preserve"> Vortron</w:t>
      </w:r>
    </w:p>
    <w:p w14:paraId="000003B3" w14:textId="77777777" w:rsidR="003E6828" w:rsidRDefault="003E6828" w:rsidP="00467B09">
      <w:pPr>
        <w:jc w:val="both"/>
        <w:rPr>
          <w:rFonts w:ascii="Times New Roman" w:eastAsia="Times New Roman" w:hAnsi="Times New Roman" w:cs="Times New Roman"/>
          <w:b/>
        </w:rPr>
      </w:pPr>
    </w:p>
    <w:p w14:paraId="000003B4"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 Performance:</w:t>
      </w:r>
    </w:p>
    <w:p w14:paraId="000003B5" w14:textId="3A9EBAB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We must consider how speed and endurance can </w:t>
      </w:r>
      <w:r w:rsidR="00B24C90">
        <w:rPr>
          <w:rFonts w:ascii="Times New Roman" w:eastAsia="Times New Roman" w:hAnsi="Times New Roman" w:cs="Times New Roman"/>
        </w:rPr>
        <w:t>influence</w:t>
      </w:r>
      <w:r>
        <w:rPr>
          <w:rFonts w:ascii="Times New Roman" w:eastAsia="Times New Roman" w:hAnsi="Times New Roman" w:cs="Times New Roman"/>
        </w:rPr>
        <w:t xml:space="preserve"> the battery efficiency. Sensors (for radio frequency, infrared and magnetic field) are expected to work effectively and accurately especially when dealing with interceptions. </w:t>
      </w:r>
      <w:r w:rsidR="00B24C90">
        <w:rPr>
          <w:rFonts w:ascii="Times New Roman" w:eastAsia="Times New Roman" w:hAnsi="Times New Roman" w:cs="Times New Roman"/>
        </w:rPr>
        <w:t>Rovers</w:t>
      </w:r>
      <w:r>
        <w:rPr>
          <w:rFonts w:ascii="Times New Roman" w:eastAsia="Times New Roman" w:hAnsi="Times New Roman" w:cs="Times New Roman"/>
        </w:rPr>
        <w:t xml:space="preserve"> also expec</w:t>
      </w:r>
      <w:r>
        <w:rPr>
          <w:rFonts w:ascii="Times New Roman" w:eastAsia="Times New Roman" w:hAnsi="Times New Roman" w:cs="Times New Roman"/>
        </w:rPr>
        <w:t xml:space="preserve">ted to operate remotely with responsive control. This can only be done if the connection over </w:t>
      </w:r>
      <w:r w:rsidR="00B24C90">
        <w:rPr>
          <w:rFonts w:ascii="Times New Roman" w:eastAsia="Times New Roman" w:hAnsi="Times New Roman" w:cs="Times New Roman"/>
        </w:rPr>
        <w:t>Wi-Fi</w:t>
      </w:r>
      <w:r>
        <w:rPr>
          <w:rFonts w:ascii="Times New Roman" w:eastAsia="Times New Roman" w:hAnsi="Times New Roman" w:cs="Times New Roman"/>
        </w:rPr>
        <w:t xml:space="preserve"> is stable and fast.</w:t>
      </w:r>
    </w:p>
    <w:p w14:paraId="000003B6" w14:textId="77777777" w:rsidR="003E6828" w:rsidRDefault="003E6828" w:rsidP="00467B09">
      <w:pPr>
        <w:jc w:val="both"/>
        <w:rPr>
          <w:rFonts w:ascii="Times New Roman" w:eastAsia="Times New Roman" w:hAnsi="Times New Roman" w:cs="Times New Roman"/>
          <w:b/>
        </w:rPr>
      </w:pPr>
    </w:p>
    <w:p w14:paraId="000003B7"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 Environment:</w:t>
      </w:r>
    </w:p>
    <w:p w14:paraId="000003B8"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Should work in the following conditions:</w:t>
      </w:r>
    </w:p>
    <w:p w14:paraId="000003B9" w14:textId="77777777" w:rsidR="003E6828" w:rsidRDefault="00235EA7" w:rsidP="00467B09">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Temperature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Pressure</w:t>
      </w:r>
    </w:p>
    <w:p w14:paraId="000003BA" w14:textId="77777777" w:rsidR="003E6828" w:rsidRDefault="00235EA7" w:rsidP="00467B09">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Humidity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Gravity Forces</w:t>
      </w:r>
    </w:p>
    <w:p w14:paraId="000003BB" w14:textId="77777777" w:rsidR="003E6828" w:rsidRDefault="00235EA7" w:rsidP="00467B09">
      <w:pPr>
        <w:numPr>
          <w:ilvl w:val="0"/>
          <w:numId w:val="1"/>
        </w:numPr>
        <w:jc w:val="both"/>
        <w:rPr>
          <w:rFonts w:ascii="Times New Roman" w:eastAsia="Times New Roman" w:hAnsi="Times New Roman" w:cs="Times New Roman"/>
        </w:rPr>
      </w:pPr>
      <w:r>
        <w:rPr>
          <w:rFonts w:ascii="Times New Roman" w:eastAsia="Times New Roman" w:hAnsi="Times New Roman" w:cs="Times New Roman"/>
        </w:rPr>
        <w:t>Wind</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Dust &amp; di</w:t>
      </w:r>
      <w:r>
        <w:rPr>
          <w:rFonts w:ascii="Times New Roman" w:eastAsia="Times New Roman" w:hAnsi="Times New Roman" w:cs="Times New Roman"/>
        </w:rPr>
        <w:t>rt</w:t>
      </w:r>
    </w:p>
    <w:p w14:paraId="000003BC"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In this scenario the Rover’s functionality is top priority but the </w:t>
      </w:r>
      <w:proofErr w:type="spellStart"/>
      <w:r>
        <w:rPr>
          <w:rFonts w:ascii="Times New Roman" w:eastAsia="Times New Roman" w:hAnsi="Times New Roman" w:cs="Times New Roman"/>
        </w:rPr>
        <w:t>EERover</w:t>
      </w:r>
      <w:proofErr w:type="spellEnd"/>
      <w:r>
        <w:rPr>
          <w:rFonts w:ascii="Times New Roman" w:eastAsia="Times New Roman" w:hAnsi="Times New Roman" w:cs="Times New Roman"/>
        </w:rPr>
        <w:t xml:space="preserve"> should be designed to overcome these conditions. Most importantly, we expect the Rover to smoothly travel and navigate across smooth surfaces.</w:t>
      </w:r>
    </w:p>
    <w:p w14:paraId="000003BD" w14:textId="77777777" w:rsidR="003E6828" w:rsidRDefault="003E6828" w:rsidP="00467B09">
      <w:pPr>
        <w:jc w:val="both"/>
        <w:rPr>
          <w:rFonts w:ascii="Times New Roman" w:eastAsia="Times New Roman" w:hAnsi="Times New Roman" w:cs="Times New Roman"/>
          <w:b/>
        </w:rPr>
      </w:pPr>
    </w:p>
    <w:p w14:paraId="000003BE"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3. Life in Service:</w:t>
      </w:r>
    </w:p>
    <w:p w14:paraId="000003BF" w14:textId="3811CE6F"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EEErover</w:t>
      </w:r>
      <w:proofErr w:type="spellEnd"/>
      <w:r>
        <w:rPr>
          <w:rFonts w:ascii="Times New Roman" w:eastAsia="Times New Roman" w:hAnsi="Times New Roman" w:cs="Times New Roman"/>
        </w:rPr>
        <w:t xml:space="preserve"> m</w:t>
      </w:r>
      <w:r>
        <w:rPr>
          <w:rFonts w:ascii="Times New Roman" w:eastAsia="Times New Roman" w:hAnsi="Times New Roman" w:cs="Times New Roman"/>
        </w:rPr>
        <w:t xml:space="preserve">ust be designed to last long enough for testing and the specified consumer’s time of </w:t>
      </w:r>
      <w:r>
        <w:rPr>
          <w:rFonts w:ascii="Times New Roman" w:eastAsia="Times New Roman" w:hAnsi="Times New Roman" w:cs="Times New Roman"/>
        </w:rPr>
        <w:t>usage.</w:t>
      </w:r>
      <w:r w:rsidR="00B24C90">
        <w:rPr>
          <w:rFonts w:ascii="Times New Roman" w:eastAsia="Times New Roman" w:hAnsi="Times New Roman" w:cs="Times New Roman"/>
        </w:rPr>
        <w:t xml:space="preserve"> </w:t>
      </w:r>
      <w:r>
        <w:rPr>
          <w:rFonts w:ascii="Times New Roman" w:eastAsia="Times New Roman" w:hAnsi="Times New Roman" w:cs="Times New Roman"/>
        </w:rPr>
        <w:t>Previous</w:t>
      </w:r>
      <w:r>
        <w:rPr>
          <w:rFonts w:ascii="Times New Roman" w:eastAsia="Times New Roman" w:hAnsi="Times New Roman" w:cs="Times New Roman"/>
        </w:rPr>
        <w:t xml:space="preserve"> designs of the rovers are manufactured to last for 2 </w:t>
      </w:r>
      <w:r>
        <w:rPr>
          <w:rFonts w:ascii="Times New Roman" w:eastAsia="Times New Roman" w:hAnsi="Times New Roman" w:cs="Times New Roman"/>
        </w:rPr>
        <w:t>years</w:t>
      </w:r>
      <w:r w:rsidR="00B24C90">
        <w:rPr>
          <w:rFonts w:ascii="Times New Roman" w:eastAsia="Times New Roman" w:hAnsi="Times New Roman" w:cs="Times New Roman"/>
        </w:rPr>
        <w:t>,</w:t>
      </w:r>
      <w:r>
        <w:rPr>
          <w:rFonts w:ascii="Times New Roman" w:eastAsia="Times New Roman" w:hAnsi="Times New Roman" w:cs="Times New Roman"/>
        </w:rPr>
        <w:t xml:space="preserve"> so we aim for a similar length of </w:t>
      </w:r>
      <w:r>
        <w:rPr>
          <w:rFonts w:ascii="Times New Roman" w:eastAsia="Times New Roman" w:hAnsi="Times New Roman" w:cs="Times New Roman"/>
        </w:rPr>
        <w:t>time.</w:t>
      </w:r>
      <w:r w:rsidR="00B24C90">
        <w:rPr>
          <w:rFonts w:ascii="Times New Roman" w:eastAsia="Times New Roman" w:hAnsi="Times New Roman" w:cs="Times New Roman"/>
        </w:rPr>
        <w:t xml:space="preserve"> </w:t>
      </w:r>
      <w:r>
        <w:rPr>
          <w:rFonts w:ascii="Times New Roman" w:eastAsia="Times New Roman" w:hAnsi="Times New Roman" w:cs="Times New Roman"/>
        </w:rPr>
        <w:t>Thus</w:t>
      </w:r>
      <w:r>
        <w:rPr>
          <w:rFonts w:ascii="Times New Roman" w:eastAsia="Times New Roman" w:hAnsi="Times New Roman" w:cs="Times New Roman"/>
        </w:rPr>
        <w:t>, only 2 motors were used instead of 4 for optimal pow</w:t>
      </w:r>
      <w:r>
        <w:rPr>
          <w:rFonts w:ascii="Times New Roman" w:eastAsia="Times New Roman" w:hAnsi="Times New Roman" w:cs="Times New Roman"/>
        </w:rPr>
        <w:t>er consumption.</w:t>
      </w:r>
    </w:p>
    <w:p w14:paraId="000003C0" w14:textId="77777777" w:rsidR="003E6828" w:rsidRDefault="003E6828" w:rsidP="00467B09">
      <w:pPr>
        <w:jc w:val="both"/>
        <w:rPr>
          <w:rFonts w:ascii="Times New Roman" w:eastAsia="Times New Roman" w:hAnsi="Times New Roman" w:cs="Times New Roman"/>
          <w:b/>
        </w:rPr>
      </w:pPr>
    </w:p>
    <w:p w14:paraId="000003C1"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4.  Maintenance:</w:t>
      </w:r>
    </w:p>
    <w:p w14:paraId="000003C2"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Once </w:t>
      </w:r>
      <w:proofErr w:type="spellStart"/>
      <w:r>
        <w:rPr>
          <w:rFonts w:ascii="Times New Roman" w:eastAsia="Times New Roman" w:hAnsi="Times New Roman" w:cs="Times New Roman"/>
        </w:rPr>
        <w:t>EERover</w:t>
      </w:r>
      <w:proofErr w:type="spellEnd"/>
      <w:r>
        <w:rPr>
          <w:rFonts w:ascii="Times New Roman" w:eastAsia="Times New Roman" w:hAnsi="Times New Roman" w:cs="Times New Roman"/>
        </w:rPr>
        <w:t xml:space="preserve"> has been built and launched it won’t be maintained meaning it’ll last with its initial components for the period of use as long as it is not exposed to corrosion and other environments that will cause componen</w:t>
      </w:r>
      <w:r>
        <w:rPr>
          <w:rFonts w:ascii="Times New Roman" w:eastAsia="Times New Roman" w:hAnsi="Times New Roman" w:cs="Times New Roman"/>
        </w:rPr>
        <w:t>ts to wear down.</w:t>
      </w:r>
    </w:p>
    <w:p w14:paraId="000003C3" w14:textId="77777777" w:rsidR="003E6828" w:rsidRDefault="003E6828" w:rsidP="00467B09">
      <w:pPr>
        <w:jc w:val="both"/>
        <w:rPr>
          <w:rFonts w:ascii="Times New Roman" w:eastAsia="Times New Roman" w:hAnsi="Times New Roman" w:cs="Times New Roman"/>
          <w:b/>
        </w:rPr>
      </w:pPr>
    </w:p>
    <w:p w14:paraId="000003C4"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5. Target Product Cost:</w:t>
      </w:r>
    </w:p>
    <w:p w14:paraId="000003C5"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Budget for the project is £60, no need to include any launch costs and mission running costs as the rover will be only used in lab (controlled environment)</w:t>
      </w:r>
    </w:p>
    <w:p w14:paraId="000003C6" w14:textId="77777777" w:rsidR="003E6828" w:rsidRDefault="003E6828" w:rsidP="00467B09">
      <w:pPr>
        <w:jc w:val="both"/>
        <w:rPr>
          <w:rFonts w:ascii="Times New Roman" w:eastAsia="Times New Roman" w:hAnsi="Times New Roman" w:cs="Times New Roman"/>
          <w:b/>
        </w:rPr>
      </w:pPr>
    </w:p>
    <w:p w14:paraId="000003C7"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6. Competition:</w:t>
      </w:r>
    </w:p>
    <w:p w14:paraId="000003C8" w14:textId="75A2682A"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Copying the design of another patent is a</w:t>
      </w:r>
      <w:r>
        <w:rPr>
          <w:rFonts w:ascii="Times New Roman" w:eastAsia="Times New Roman" w:hAnsi="Times New Roman" w:cs="Times New Roman"/>
        </w:rPr>
        <w:t xml:space="preserve">gainst the rules so it’s important to ensure our designs are unique compared to the other </w:t>
      </w:r>
      <w:r>
        <w:rPr>
          <w:rFonts w:ascii="Times New Roman" w:eastAsia="Times New Roman" w:hAnsi="Times New Roman" w:cs="Times New Roman"/>
        </w:rPr>
        <w:t>patents.</w:t>
      </w:r>
      <w:r w:rsidR="00B24C90">
        <w:rPr>
          <w:rFonts w:ascii="Times New Roman" w:eastAsia="Times New Roman" w:hAnsi="Times New Roman" w:cs="Times New Roman"/>
        </w:rPr>
        <w:t xml:space="preserve"> </w:t>
      </w:r>
      <w:r>
        <w:rPr>
          <w:rFonts w:ascii="Times New Roman" w:eastAsia="Times New Roman" w:hAnsi="Times New Roman" w:cs="Times New Roman"/>
        </w:rPr>
        <w:t>The</w:t>
      </w:r>
      <w:r>
        <w:rPr>
          <w:rFonts w:ascii="Times New Roman" w:eastAsia="Times New Roman" w:hAnsi="Times New Roman" w:cs="Times New Roman"/>
        </w:rPr>
        <w:t xml:space="preserve"> rover must outperform the other contestants’ </w:t>
      </w:r>
      <w:r>
        <w:rPr>
          <w:rFonts w:ascii="Times New Roman" w:eastAsia="Times New Roman" w:hAnsi="Times New Roman" w:cs="Times New Roman"/>
        </w:rPr>
        <w:t>models</w:t>
      </w:r>
      <w:r w:rsidR="00B24C90">
        <w:rPr>
          <w:rFonts w:ascii="Times New Roman" w:eastAsia="Times New Roman" w:hAnsi="Times New Roman" w:cs="Times New Roman"/>
        </w:rPr>
        <w:t>.</w:t>
      </w:r>
      <w:r>
        <w:rPr>
          <w:rFonts w:ascii="Times New Roman" w:eastAsia="Times New Roman" w:hAnsi="Times New Roman" w:cs="Times New Roman"/>
        </w:rPr>
        <w:t xml:space="preserve"> </w:t>
      </w:r>
    </w:p>
    <w:p w14:paraId="000003C9" w14:textId="77777777" w:rsidR="003E6828" w:rsidRDefault="003E6828" w:rsidP="00467B09">
      <w:pPr>
        <w:jc w:val="both"/>
        <w:rPr>
          <w:rFonts w:ascii="Times New Roman" w:eastAsia="Times New Roman" w:hAnsi="Times New Roman" w:cs="Times New Roman"/>
          <w:b/>
        </w:rPr>
      </w:pPr>
    </w:p>
    <w:p w14:paraId="000003CA"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7. Shipping:</w:t>
      </w:r>
    </w:p>
    <w:p w14:paraId="000003CB" w14:textId="04FC1EA1"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How the product is delivered must be strongly considered </w:t>
      </w:r>
      <w:r>
        <w:rPr>
          <w:rFonts w:ascii="Times New Roman" w:eastAsia="Times New Roman" w:hAnsi="Times New Roman" w:cs="Times New Roman"/>
        </w:rPr>
        <w:t>to</w:t>
      </w:r>
      <w:r>
        <w:rPr>
          <w:rFonts w:ascii="Times New Roman" w:eastAsia="Times New Roman" w:hAnsi="Times New Roman" w:cs="Times New Roman"/>
        </w:rPr>
        <w:t xml:space="preserve"> minimise costs. Sh</w:t>
      </w:r>
      <w:r>
        <w:rPr>
          <w:rFonts w:ascii="Times New Roman" w:eastAsia="Times New Roman" w:hAnsi="Times New Roman" w:cs="Times New Roman"/>
        </w:rPr>
        <w:t xml:space="preserve">ipping methods are also important since we need to make sure the deadlines are </w:t>
      </w:r>
      <w:r>
        <w:rPr>
          <w:rFonts w:ascii="Times New Roman" w:eastAsia="Times New Roman" w:hAnsi="Times New Roman" w:cs="Times New Roman"/>
        </w:rPr>
        <w:t>met</w:t>
      </w:r>
      <w:r w:rsidR="00B24C90">
        <w:rPr>
          <w:rFonts w:ascii="Times New Roman" w:eastAsia="Times New Roman" w:hAnsi="Times New Roman" w:cs="Times New Roman"/>
        </w:rPr>
        <w:t>,</w:t>
      </w:r>
      <w:r>
        <w:rPr>
          <w:rFonts w:ascii="Times New Roman" w:eastAsia="Times New Roman" w:hAnsi="Times New Roman" w:cs="Times New Roman"/>
        </w:rPr>
        <w:t xml:space="preserve"> and it doesn’t end up damaging the </w:t>
      </w:r>
      <w:r>
        <w:rPr>
          <w:rFonts w:ascii="Times New Roman" w:eastAsia="Times New Roman" w:hAnsi="Times New Roman" w:cs="Times New Roman"/>
        </w:rPr>
        <w:t>product.</w:t>
      </w:r>
      <w:r w:rsidR="00B24C90">
        <w:rPr>
          <w:rFonts w:ascii="Times New Roman" w:eastAsia="Times New Roman" w:hAnsi="Times New Roman" w:cs="Times New Roman"/>
        </w:rPr>
        <w:t xml:space="preserve"> </w:t>
      </w:r>
      <w:r>
        <w:rPr>
          <w:rFonts w:ascii="Times New Roman" w:eastAsia="Times New Roman" w:hAnsi="Times New Roman" w:cs="Times New Roman"/>
        </w:rPr>
        <w:t>Disassembly</w:t>
      </w:r>
      <w:r>
        <w:rPr>
          <w:rFonts w:ascii="Times New Roman" w:eastAsia="Times New Roman" w:hAnsi="Times New Roman" w:cs="Times New Roman"/>
        </w:rPr>
        <w:t xml:space="preserve"> may be required to secure sensitive parts of the rover, and packaging must provide structural support to the rover and</w:t>
      </w:r>
      <w:r>
        <w:rPr>
          <w:rFonts w:ascii="Times New Roman" w:eastAsia="Times New Roman" w:hAnsi="Times New Roman" w:cs="Times New Roman"/>
        </w:rPr>
        <w:t xml:space="preserve"> must be sturdy.</w:t>
      </w:r>
    </w:p>
    <w:p w14:paraId="000003CC" w14:textId="77777777" w:rsidR="003E6828" w:rsidRDefault="003E6828" w:rsidP="00467B09">
      <w:pPr>
        <w:jc w:val="both"/>
        <w:rPr>
          <w:rFonts w:ascii="Times New Roman" w:eastAsia="Times New Roman" w:hAnsi="Times New Roman" w:cs="Times New Roman"/>
          <w:b/>
        </w:rPr>
      </w:pPr>
    </w:p>
    <w:p w14:paraId="000003CD"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8. Packing:</w:t>
      </w:r>
    </w:p>
    <w:p w14:paraId="000003CE"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If components are shipped by…</w:t>
      </w:r>
    </w:p>
    <w:p w14:paraId="000003CF" w14:textId="77777777" w:rsidR="003E6828" w:rsidRDefault="00235EA7" w:rsidP="00467B09">
      <w:pPr>
        <w:numPr>
          <w:ilvl w:val="0"/>
          <w:numId w:val="13"/>
        </w:numPr>
        <w:jc w:val="both"/>
        <w:rPr>
          <w:rFonts w:ascii="Times New Roman" w:eastAsia="Times New Roman" w:hAnsi="Times New Roman" w:cs="Times New Roman"/>
        </w:rPr>
      </w:pPr>
      <w:r>
        <w:rPr>
          <w:rFonts w:ascii="Times New Roman" w:eastAsia="Times New Roman" w:hAnsi="Times New Roman" w:cs="Times New Roman"/>
        </w:rPr>
        <w:t>Sea then the packaging must be waterproof.</w:t>
      </w:r>
    </w:p>
    <w:p w14:paraId="000003D0" w14:textId="77777777" w:rsidR="003E6828" w:rsidRDefault="00235EA7" w:rsidP="00467B09">
      <w:pPr>
        <w:numPr>
          <w:ilvl w:val="0"/>
          <w:numId w:val="8"/>
        </w:numPr>
        <w:jc w:val="both"/>
        <w:rPr>
          <w:rFonts w:ascii="Times New Roman" w:eastAsia="Times New Roman" w:hAnsi="Times New Roman" w:cs="Times New Roman"/>
        </w:rPr>
      </w:pPr>
      <w:r>
        <w:rPr>
          <w:rFonts w:ascii="Times New Roman" w:eastAsia="Times New Roman" w:hAnsi="Times New Roman" w:cs="Times New Roman"/>
        </w:rPr>
        <w:t>Air then the packaging must be shock proof, light and must comply with air travel regulations.</w:t>
      </w:r>
    </w:p>
    <w:p w14:paraId="000003D1" w14:textId="77777777" w:rsidR="003E6828" w:rsidRDefault="003E6828" w:rsidP="00467B09">
      <w:pPr>
        <w:jc w:val="both"/>
        <w:rPr>
          <w:rFonts w:ascii="Times New Roman" w:eastAsia="Times New Roman" w:hAnsi="Times New Roman" w:cs="Times New Roman"/>
          <w:b/>
        </w:rPr>
      </w:pPr>
    </w:p>
    <w:p w14:paraId="000003D2"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9. Quantity:</w:t>
      </w:r>
    </w:p>
    <w:p w14:paraId="000003D3" w14:textId="156EF022"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We’ll only produce a single Rover as our final </w:t>
      </w:r>
      <w:r>
        <w:rPr>
          <w:rFonts w:ascii="Times New Roman" w:eastAsia="Times New Roman" w:hAnsi="Times New Roman" w:cs="Times New Roman"/>
        </w:rPr>
        <w:t>product</w:t>
      </w:r>
      <w:r w:rsidR="007E1322">
        <w:rPr>
          <w:rFonts w:ascii="Times New Roman" w:eastAsia="Times New Roman" w:hAnsi="Times New Roman" w:cs="Times New Roman"/>
        </w:rPr>
        <w:t>,</w:t>
      </w:r>
      <w:r>
        <w:rPr>
          <w:rFonts w:ascii="Times New Roman" w:eastAsia="Times New Roman" w:hAnsi="Times New Roman" w:cs="Times New Roman"/>
        </w:rPr>
        <w:t xml:space="preserve"> but several prototypes will be made before reaching this stage.</w:t>
      </w:r>
    </w:p>
    <w:p w14:paraId="000003D4" w14:textId="77777777" w:rsidR="003E6828" w:rsidRDefault="003E6828" w:rsidP="00467B09">
      <w:pPr>
        <w:jc w:val="both"/>
        <w:rPr>
          <w:rFonts w:ascii="Times New Roman" w:eastAsia="Times New Roman" w:hAnsi="Times New Roman" w:cs="Times New Roman"/>
          <w:b/>
        </w:rPr>
      </w:pPr>
    </w:p>
    <w:p w14:paraId="000003D5"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10. Manufacturing Facilities:</w:t>
      </w:r>
    </w:p>
    <w:p w14:paraId="000003D6"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As a result of the bespoke nature of our product it may be necessary to build the product on a small scale</w:t>
      </w:r>
      <w:r>
        <w:rPr>
          <w:rFonts w:ascii="Times New Roman" w:eastAsia="Times New Roman" w:hAnsi="Times New Roman" w:cs="Times New Roman"/>
        </w:rPr>
        <w:t>. Money could be saved if we were to outsource the production of component parts and assemble them on our own.</w:t>
      </w:r>
    </w:p>
    <w:p w14:paraId="000003D7" w14:textId="77777777" w:rsidR="003E6828" w:rsidRDefault="003E6828" w:rsidP="00467B09">
      <w:pPr>
        <w:jc w:val="both"/>
        <w:rPr>
          <w:rFonts w:ascii="Times New Roman" w:eastAsia="Times New Roman" w:hAnsi="Times New Roman" w:cs="Times New Roman"/>
          <w:b/>
        </w:rPr>
      </w:pPr>
    </w:p>
    <w:p w14:paraId="000003D8"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11. Size:</w:t>
      </w:r>
    </w:p>
    <w:p w14:paraId="000003D9" w14:textId="174EEF11" w:rsidR="003E6828" w:rsidRDefault="00235EA7" w:rsidP="00467B09">
      <w:pPr>
        <w:jc w:val="both"/>
        <w:rPr>
          <w:rFonts w:ascii="Times New Roman" w:eastAsia="Times New Roman" w:hAnsi="Times New Roman" w:cs="Times New Roman"/>
        </w:rPr>
      </w:pPr>
      <w:proofErr w:type="spellStart"/>
      <w:r>
        <w:rPr>
          <w:rFonts w:ascii="Times New Roman" w:eastAsia="Times New Roman" w:hAnsi="Times New Roman" w:cs="Times New Roman"/>
        </w:rPr>
        <w:t>EERover</w:t>
      </w:r>
      <w:proofErr w:type="spellEnd"/>
      <w:r>
        <w:rPr>
          <w:rFonts w:ascii="Times New Roman" w:eastAsia="Times New Roman" w:hAnsi="Times New Roman" w:cs="Times New Roman"/>
        </w:rPr>
        <w:t xml:space="preserve"> must be small enough to fit on the scale of the platform but also big enough to leave space for all sensors as well as the </w:t>
      </w:r>
      <w:r w:rsidR="00467B09">
        <w:rPr>
          <w:rFonts w:ascii="Times New Roman" w:eastAsia="Times New Roman" w:hAnsi="Times New Roman" w:cs="Times New Roman"/>
        </w:rPr>
        <w:t>PCB</w:t>
      </w:r>
      <w:r>
        <w:rPr>
          <w:rFonts w:ascii="Times New Roman" w:eastAsia="Times New Roman" w:hAnsi="Times New Roman" w:cs="Times New Roman"/>
        </w:rPr>
        <w:t>. Designs must include lightweight designs in all areas. Weighing scale is repeatedly used to make sure the weight satisfies our conditions.</w:t>
      </w:r>
    </w:p>
    <w:p w14:paraId="000003DA" w14:textId="77777777" w:rsidR="003E6828" w:rsidRDefault="003E6828" w:rsidP="00467B09">
      <w:pPr>
        <w:jc w:val="both"/>
        <w:rPr>
          <w:rFonts w:ascii="Times New Roman" w:eastAsia="Times New Roman" w:hAnsi="Times New Roman" w:cs="Times New Roman"/>
          <w:b/>
        </w:rPr>
      </w:pPr>
    </w:p>
    <w:p w14:paraId="000003DB"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12. Weight:</w:t>
      </w:r>
    </w:p>
    <w:p w14:paraId="000003DC"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Rover s components were designed to be as light as possible by narrowing our options of materials to l</w:t>
      </w:r>
      <w:r>
        <w:rPr>
          <w:rFonts w:ascii="Times New Roman" w:eastAsia="Times New Roman" w:hAnsi="Times New Roman" w:cs="Times New Roman"/>
        </w:rPr>
        <w:t>ow density types and by minimising circuitry mounted on the rover.</w:t>
      </w:r>
    </w:p>
    <w:p w14:paraId="000003DD" w14:textId="77777777" w:rsidR="003E6828" w:rsidRDefault="003E6828" w:rsidP="00467B09">
      <w:pPr>
        <w:jc w:val="both"/>
        <w:rPr>
          <w:rFonts w:ascii="Times New Roman" w:eastAsia="Times New Roman" w:hAnsi="Times New Roman" w:cs="Times New Roman"/>
          <w:b/>
        </w:rPr>
      </w:pPr>
    </w:p>
    <w:p w14:paraId="000003DE"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13. Aesthetic Appearance &amp; Finish:</w:t>
      </w:r>
    </w:p>
    <w:p w14:paraId="000003DF"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Not the most important in our priority list as we care more about the functionality. However it’s important to protect any exposed cables and provide some aesthetic features but they’ll need to be as cheap as possible to maximise cost efficiency.</w:t>
      </w:r>
    </w:p>
    <w:p w14:paraId="000003E0" w14:textId="77777777" w:rsidR="003E6828" w:rsidRDefault="003E6828" w:rsidP="00467B09">
      <w:pPr>
        <w:jc w:val="both"/>
        <w:rPr>
          <w:rFonts w:ascii="Times New Roman" w:eastAsia="Times New Roman" w:hAnsi="Times New Roman" w:cs="Times New Roman"/>
          <w:b/>
        </w:rPr>
      </w:pPr>
    </w:p>
    <w:p w14:paraId="000003E1"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14. Mate</w:t>
      </w:r>
      <w:r>
        <w:rPr>
          <w:rFonts w:ascii="Times New Roman" w:eastAsia="Times New Roman" w:hAnsi="Times New Roman" w:cs="Times New Roman"/>
          <w:b/>
        </w:rPr>
        <w:t>rials:</w:t>
      </w:r>
    </w:p>
    <w:p w14:paraId="000003E2"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We expect the materials used to be…</w:t>
      </w:r>
    </w:p>
    <w:p w14:paraId="000003E3" w14:textId="77777777" w:rsidR="003E6828" w:rsidRDefault="00235EA7" w:rsidP="00467B09">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Strong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Light</w:t>
      </w:r>
    </w:p>
    <w:p w14:paraId="000003E4" w14:textId="77777777" w:rsidR="003E6828" w:rsidRDefault="00235EA7" w:rsidP="00467B09">
      <w:pPr>
        <w:numPr>
          <w:ilvl w:val="0"/>
          <w:numId w:val="2"/>
        </w:numPr>
        <w:jc w:val="both"/>
        <w:rPr>
          <w:rFonts w:ascii="Times New Roman" w:eastAsia="Times New Roman" w:hAnsi="Times New Roman" w:cs="Times New Roman"/>
        </w:rPr>
      </w:pPr>
      <w:r>
        <w:rPr>
          <w:rFonts w:ascii="Times New Roman" w:eastAsia="Times New Roman" w:hAnsi="Times New Roman" w:cs="Times New Roman"/>
        </w:rPr>
        <w:t>Compact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Cost effective</w:t>
      </w:r>
    </w:p>
    <w:p w14:paraId="000003E5"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Materials shouldn’t interfere with any of the sensors so in case we use metals then they should at least be non-ferromagnetic.</w:t>
      </w:r>
    </w:p>
    <w:p w14:paraId="000003E6" w14:textId="77777777" w:rsidR="003E6828" w:rsidRDefault="003E6828" w:rsidP="00467B09">
      <w:pPr>
        <w:jc w:val="both"/>
        <w:rPr>
          <w:rFonts w:ascii="Times New Roman" w:eastAsia="Times New Roman" w:hAnsi="Times New Roman" w:cs="Times New Roman"/>
          <w:b/>
        </w:rPr>
      </w:pPr>
    </w:p>
    <w:p w14:paraId="000003E7"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15. Product Life Span:</w:t>
      </w:r>
    </w:p>
    <w:p w14:paraId="000003E8" w14:textId="49D9CFC8" w:rsidR="003E6828" w:rsidRDefault="00235EA7" w:rsidP="00467B09">
      <w:pPr>
        <w:jc w:val="both"/>
        <w:rPr>
          <w:rFonts w:ascii="Times New Roman" w:eastAsia="Times New Roman" w:hAnsi="Times New Roman" w:cs="Times New Roman"/>
        </w:rPr>
      </w:pPr>
      <w:proofErr w:type="spellStart"/>
      <w:r>
        <w:rPr>
          <w:rFonts w:ascii="Times New Roman" w:eastAsia="Times New Roman" w:hAnsi="Times New Roman" w:cs="Times New Roman"/>
        </w:rPr>
        <w:t>EERover’s</w:t>
      </w:r>
      <w:proofErr w:type="spellEnd"/>
      <w:r>
        <w:rPr>
          <w:rFonts w:ascii="Times New Roman" w:eastAsia="Times New Roman" w:hAnsi="Times New Roman" w:cs="Times New Roman"/>
        </w:rPr>
        <w:t xml:space="preserve"> not</w:t>
      </w:r>
      <w:r>
        <w:rPr>
          <w:rFonts w:ascii="Times New Roman" w:eastAsia="Times New Roman" w:hAnsi="Times New Roman" w:cs="Times New Roman"/>
        </w:rPr>
        <w:t xml:space="preserve"> expected to last an incredibly long amount of </w:t>
      </w:r>
      <w:r>
        <w:rPr>
          <w:rFonts w:ascii="Times New Roman" w:eastAsia="Times New Roman" w:hAnsi="Times New Roman" w:cs="Times New Roman"/>
        </w:rPr>
        <w:t>time</w:t>
      </w:r>
      <w:r>
        <w:rPr>
          <w:rFonts w:ascii="Times New Roman" w:eastAsia="Times New Roman" w:hAnsi="Times New Roman" w:cs="Times New Roman"/>
        </w:rPr>
        <w:t>.</w:t>
      </w:r>
      <w:r>
        <w:rPr>
          <w:rFonts w:ascii="Times New Roman" w:eastAsia="Times New Roman" w:hAnsi="Times New Roman" w:cs="Times New Roman"/>
        </w:rPr>
        <w:t xml:space="preserve"> Electromigration in the microcontroller may damage and cause malfunctions in pins of </w:t>
      </w:r>
      <w:r>
        <w:rPr>
          <w:rFonts w:ascii="Times New Roman" w:eastAsia="Times New Roman" w:hAnsi="Times New Roman" w:cs="Times New Roman"/>
        </w:rPr>
        <w:t>microcontroller</w:t>
      </w:r>
      <w:r w:rsidR="007E1322">
        <w:rPr>
          <w:rFonts w:ascii="Times New Roman" w:eastAsia="Times New Roman" w:hAnsi="Times New Roman" w:cs="Times New Roman"/>
        </w:rPr>
        <w:t>.</w:t>
      </w:r>
    </w:p>
    <w:p w14:paraId="000003E9" w14:textId="77777777" w:rsidR="003E6828" w:rsidRDefault="003E6828" w:rsidP="00467B09">
      <w:pPr>
        <w:jc w:val="both"/>
        <w:rPr>
          <w:rFonts w:ascii="Times New Roman" w:eastAsia="Times New Roman" w:hAnsi="Times New Roman" w:cs="Times New Roman"/>
          <w:b/>
        </w:rPr>
      </w:pPr>
    </w:p>
    <w:p w14:paraId="000003EA" w14:textId="21BAFD3D"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 xml:space="preserve">16. Standards and </w:t>
      </w:r>
      <w:r>
        <w:rPr>
          <w:rFonts w:ascii="Times New Roman" w:eastAsia="Times New Roman" w:hAnsi="Times New Roman" w:cs="Times New Roman"/>
          <w:b/>
        </w:rPr>
        <w:t>Specifications:</w:t>
      </w:r>
      <w:r w:rsidR="0060635A">
        <w:rPr>
          <w:rFonts w:ascii="Times New Roman" w:eastAsia="Times New Roman" w:hAnsi="Times New Roman" w:cs="Times New Roman"/>
        </w:rPr>
        <w:t xml:space="preserve"> </w:t>
      </w:r>
      <w:r>
        <w:rPr>
          <w:rFonts w:ascii="Times New Roman" w:eastAsia="Times New Roman" w:hAnsi="Times New Roman" w:cs="Times New Roman"/>
        </w:rPr>
        <w:t>When</w:t>
      </w:r>
      <w:r>
        <w:rPr>
          <w:rFonts w:ascii="Times New Roman" w:eastAsia="Times New Roman" w:hAnsi="Times New Roman" w:cs="Times New Roman"/>
        </w:rPr>
        <w:t xml:space="preserve"> designing the </w:t>
      </w:r>
      <w:r>
        <w:rPr>
          <w:rFonts w:ascii="Times New Roman" w:eastAsia="Times New Roman" w:hAnsi="Times New Roman" w:cs="Times New Roman"/>
        </w:rPr>
        <w:t xml:space="preserve">rover </w:t>
      </w:r>
      <w:r>
        <w:rPr>
          <w:rFonts w:ascii="Times New Roman" w:eastAsia="Times New Roman" w:hAnsi="Times New Roman" w:cs="Times New Roman"/>
        </w:rPr>
        <w:t>considerations</w:t>
      </w:r>
      <w:r>
        <w:rPr>
          <w:rFonts w:ascii="Times New Roman" w:eastAsia="Times New Roman" w:hAnsi="Times New Roman" w:cs="Times New Roman"/>
        </w:rPr>
        <w:t xml:space="preserve"> should be met to ensure sa</w:t>
      </w:r>
      <w:r>
        <w:rPr>
          <w:rFonts w:ascii="Times New Roman" w:eastAsia="Times New Roman" w:hAnsi="Times New Roman" w:cs="Times New Roman"/>
        </w:rPr>
        <w:t>fety, functionality, and compliance with industry best practices.</w:t>
      </w:r>
    </w:p>
    <w:p w14:paraId="000003EB" w14:textId="77777777" w:rsidR="003E6828" w:rsidRDefault="003E6828" w:rsidP="00467B09">
      <w:pPr>
        <w:jc w:val="both"/>
        <w:rPr>
          <w:rFonts w:ascii="Times New Roman" w:eastAsia="Times New Roman" w:hAnsi="Times New Roman" w:cs="Times New Roman"/>
          <w:b/>
        </w:rPr>
      </w:pPr>
    </w:p>
    <w:p w14:paraId="000003EC"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17. Ergonomics:</w:t>
      </w:r>
    </w:p>
    <w:p w14:paraId="000003ED" w14:textId="7585CF60"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Rover was designed </w:t>
      </w:r>
      <w:r>
        <w:rPr>
          <w:rFonts w:ascii="Times New Roman" w:eastAsia="Times New Roman" w:hAnsi="Times New Roman" w:cs="Times New Roman"/>
        </w:rPr>
        <w:t xml:space="preserve">for </w:t>
      </w:r>
      <w:r>
        <w:rPr>
          <w:rFonts w:ascii="Times New Roman" w:eastAsia="Times New Roman" w:hAnsi="Times New Roman" w:cs="Times New Roman"/>
        </w:rPr>
        <w:t>ease</w:t>
      </w:r>
      <w:r>
        <w:rPr>
          <w:rFonts w:ascii="Times New Roman" w:eastAsia="Times New Roman" w:hAnsi="Times New Roman" w:cs="Times New Roman"/>
        </w:rPr>
        <w:t xml:space="preserve"> of use for the client by choosing easy control of its movement through a simple app programmed in </w:t>
      </w:r>
      <w:r>
        <w:rPr>
          <w:rFonts w:ascii="Times New Roman" w:eastAsia="Times New Roman" w:hAnsi="Times New Roman" w:cs="Times New Roman"/>
        </w:rPr>
        <w:t>Python</w:t>
      </w:r>
      <w:r>
        <w:rPr>
          <w:rFonts w:ascii="Times New Roman" w:eastAsia="Times New Roman" w:hAnsi="Times New Roman" w:cs="Times New Roman"/>
        </w:rPr>
        <w:t>,</w:t>
      </w:r>
      <w:r>
        <w:rPr>
          <w:rFonts w:ascii="Times New Roman" w:eastAsia="Times New Roman" w:hAnsi="Times New Roman" w:cs="Times New Roman"/>
        </w:rPr>
        <w:t xml:space="preserve"> and recording of measurements is auto</w:t>
      </w:r>
      <w:r>
        <w:rPr>
          <w:rFonts w:ascii="Times New Roman" w:eastAsia="Times New Roman" w:hAnsi="Times New Roman" w:cs="Times New Roman"/>
        </w:rPr>
        <w:t>matically done and formatted clearly on the computer.</w:t>
      </w:r>
    </w:p>
    <w:p w14:paraId="000003EE" w14:textId="77777777" w:rsidR="003E6828" w:rsidRDefault="003E6828" w:rsidP="00467B09">
      <w:pPr>
        <w:jc w:val="both"/>
        <w:rPr>
          <w:rFonts w:ascii="Times New Roman" w:eastAsia="Times New Roman" w:hAnsi="Times New Roman" w:cs="Times New Roman"/>
          <w:b/>
        </w:rPr>
      </w:pPr>
    </w:p>
    <w:p w14:paraId="000003EF"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18. Customer:</w:t>
      </w:r>
    </w:p>
    <w:p w14:paraId="000003F0" w14:textId="39240835"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Every component of the rover must be accessible to the customer for any adjustments to personal preferences and must be easy to use. All specifications must be met such as accurately determining age, name and magnetic field of the alien. Code must be annot</w:t>
      </w:r>
      <w:r>
        <w:rPr>
          <w:rFonts w:ascii="Times New Roman" w:eastAsia="Times New Roman" w:hAnsi="Times New Roman" w:cs="Times New Roman"/>
        </w:rPr>
        <w:t xml:space="preserve">ated with comments for guidance and thorough </w:t>
      </w:r>
      <w:r>
        <w:rPr>
          <w:rFonts w:ascii="Times New Roman" w:eastAsia="Times New Roman" w:hAnsi="Times New Roman" w:cs="Times New Roman"/>
        </w:rPr>
        <w:t>explanation</w:t>
      </w:r>
      <w:r w:rsidR="0060635A">
        <w:rPr>
          <w:rFonts w:ascii="Times New Roman" w:eastAsia="Times New Roman" w:hAnsi="Times New Roman" w:cs="Times New Roman"/>
        </w:rPr>
        <w:t>.</w:t>
      </w:r>
    </w:p>
    <w:p w14:paraId="000003F1" w14:textId="77777777" w:rsidR="003E6828" w:rsidRDefault="003E6828" w:rsidP="00467B09">
      <w:pPr>
        <w:jc w:val="both"/>
        <w:rPr>
          <w:rFonts w:ascii="Times New Roman" w:eastAsia="Times New Roman" w:hAnsi="Times New Roman" w:cs="Times New Roman"/>
          <w:b/>
        </w:rPr>
      </w:pPr>
    </w:p>
    <w:p w14:paraId="000003F2"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19. Quality and Reliability:</w:t>
      </w:r>
    </w:p>
    <w:p w14:paraId="000003F3" w14:textId="741B321B"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Circuits must be able to filter noise for accurate signals </w:t>
      </w:r>
      <w:r>
        <w:rPr>
          <w:rFonts w:ascii="Times New Roman" w:eastAsia="Times New Roman" w:hAnsi="Times New Roman" w:cs="Times New Roman"/>
        </w:rPr>
        <w:t xml:space="preserve">to </w:t>
      </w:r>
      <w:r>
        <w:rPr>
          <w:rFonts w:ascii="Times New Roman" w:eastAsia="Times New Roman" w:hAnsi="Times New Roman" w:cs="Times New Roman"/>
        </w:rPr>
        <w:t>be</w:t>
      </w:r>
      <w:r>
        <w:rPr>
          <w:rFonts w:ascii="Times New Roman" w:eastAsia="Times New Roman" w:hAnsi="Times New Roman" w:cs="Times New Roman"/>
        </w:rPr>
        <w:t xml:space="preserve"> received and sensors must be placed at optimal positions for receiving the signals as fast as possible.</w:t>
      </w:r>
    </w:p>
    <w:p w14:paraId="000003F4" w14:textId="77777777" w:rsidR="003E6828" w:rsidRDefault="003E6828" w:rsidP="00467B09">
      <w:pPr>
        <w:jc w:val="both"/>
        <w:rPr>
          <w:rFonts w:ascii="Times New Roman" w:eastAsia="Times New Roman" w:hAnsi="Times New Roman" w:cs="Times New Roman"/>
          <w:b/>
        </w:rPr>
      </w:pPr>
    </w:p>
    <w:p w14:paraId="000003F5"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20. Shelf Life:</w:t>
      </w:r>
    </w:p>
    <w:p w14:paraId="000003F6"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-Low power consumption means the battery can last for years.</w:t>
      </w:r>
    </w:p>
    <w:p w14:paraId="000003F7"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-Temperature of components must be kept low so that soldering points do not degrade</w:t>
      </w:r>
    </w:p>
    <w:p w14:paraId="000003F8"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-Capacitors must be checked if stored for long periods of time.</w:t>
      </w:r>
    </w:p>
    <w:p w14:paraId="000003F9" w14:textId="77777777" w:rsidR="003E6828" w:rsidRDefault="003E6828" w:rsidP="00467B09">
      <w:pPr>
        <w:jc w:val="both"/>
        <w:rPr>
          <w:rFonts w:ascii="Times New Roman" w:eastAsia="Times New Roman" w:hAnsi="Times New Roman" w:cs="Times New Roman"/>
          <w:b/>
        </w:rPr>
      </w:pPr>
    </w:p>
    <w:p w14:paraId="000003FA"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21. Processes:</w:t>
      </w:r>
    </w:p>
    <w:p w14:paraId="000003FB" w14:textId="61E89BDE"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Sensors are p</w:t>
      </w:r>
      <w:r>
        <w:rPr>
          <w:rFonts w:ascii="Times New Roman" w:eastAsia="Times New Roman" w:hAnsi="Times New Roman" w:cs="Times New Roman"/>
        </w:rPr>
        <w:t>laced spaced away from each other since the radio receiver (inductor coil) may interfere with the Hall probe when detecting the magnetic field of the alien.</w:t>
      </w:r>
      <w:r w:rsidR="00467B09">
        <w:rPr>
          <w:rFonts w:ascii="Times New Roman" w:eastAsia="Times New Roman" w:hAnsi="Times New Roman" w:cs="Times New Roman"/>
        </w:rPr>
        <w:t xml:space="preserve"> </w:t>
      </w:r>
      <w:r>
        <w:rPr>
          <w:rFonts w:ascii="Times New Roman" w:eastAsia="Times New Roman" w:hAnsi="Times New Roman" w:cs="Times New Roman"/>
        </w:rPr>
        <w:t>Any circuit on breadboard must be on separate places for clear identification and wires must be shor</w:t>
      </w:r>
      <w:r>
        <w:rPr>
          <w:rFonts w:ascii="Times New Roman" w:eastAsia="Times New Roman" w:hAnsi="Times New Roman" w:cs="Times New Roman"/>
        </w:rPr>
        <w:t>t to reduce weight and colour coded to allow ease of identifying errors.</w:t>
      </w:r>
    </w:p>
    <w:p w14:paraId="000003FC" w14:textId="77777777" w:rsidR="003E6828" w:rsidRDefault="003E6828" w:rsidP="00467B09">
      <w:pPr>
        <w:jc w:val="both"/>
        <w:rPr>
          <w:rFonts w:ascii="Times New Roman" w:eastAsia="Times New Roman" w:hAnsi="Times New Roman" w:cs="Times New Roman"/>
          <w:b/>
        </w:rPr>
      </w:pPr>
    </w:p>
    <w:p w14:paraId="000003FD"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22. Time Scale:</w:t>
      </w:r>
    </w:p>
    <w:p w14:paraId="000003FE" w14:textId="38211AB4"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rPr>
        <w:t>The summer project started on 12/05/2023 and the completion of the rover is due 20/06/2023 (around 6 weeks to complete). In the first two weeks our team organised the</w:t>
      </w:r>
      <w:r>
        <w:rPr>
          <w:rFonts w:ascii="Times New Roman" w:eastAsia="Times New Roman" w:hAnsi="Times New Roman" w:cs="Times New Roman"/>
        </w:rPr>
        <w:t xml:space="preserve"> roles of each member and planned the design of each feature of the </w:t>
      </w:r>
      <w:r>
        <w:rPr>
          <w:rFonts w:ascii="Times New Roman" w:eastAsia="Times New Roman" w:hAnsi="Times New Roman" w:cs="Times New Roman"/>
        </w:rPr>
        <w:t>prototype.</w:t>
      </w:r>
      <w:r w:rsidR="0037120C">
        <w:rPr>
          <w:rFonts w:ascii="Times New Roman" w:eastAsia="Times New Roman" w:hAnsi="Times New Roman" w:cs="Times New Roman"/>
        </w:rPr>
        <w:t xml:space="preserve"> </w:t>
      </w:r>
      <w:r>
        <w:rPr>
          <w:rFonts w:ascii="Times New Roman" w:eastAsia="Times New Roman" w:hAnsi="Times New Roman" w:cs="Times New Roman"/>
        </w:rPr>
        <w:t>Our</w:t>
      </w:r>
      <w:r>
        <w:rPr>
          <w:rFonts w:ascii="Times New Roman" w:eastAsia="Times New Roman" w:hAnsi="Times New Roman" w:cs="Times New Roman"/>
        </w:rPr>
        <w:t xml:space="preserve"> objective is to finalise the project one week in advance of the scheduled demonstration to allow for troubleshooting and potential improvements.</w:t>
      </w:r>
    </w:p>
    <w:p w14:paraId="000003FF" w14:textId="77777777" w:rsidR="003E6828" w:rsidRDefault="003E6828" w:rsidP="00467B09">
      <w:pPr>
        <w:jc w:val="both"/>
        <w:rPr>
          <w:rFonts w:ascii="Times New Roman" w:eastAsia="Times New Roman" w:hAnsi="Times New Roman" w:cs="Times New Roman"/>
          <w:b/>
        </w:rPr>
      </w:pPr>
    </w:p>
    <w:p w14:paraId="00000400"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23. Testing:</w:t>
      </w:r>
    </w:p>
    <w:p w14:paraId="00000401" w14:textId="578E8132"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All required co</w:t>
      </w:r>
      <w:r>
        <w:rPr>
          <w:rFonts w:ascii="Times New Roman" w:eastAsia="Times New Roman" w:hAnsi="Times New Roman" w:cs="Times New Roman"/>
        </w:rPr>
        <w:t xml:space="preserve">mponents are assembled on chassis well before examination date to fix bugs in code and evaluate rover’s overall </w:t>
      </w:r>
      <w:r>
        <w:rPr>
          <w:rFonts w:ascii="Times New Roman" w:eastAsia="Times New Roman" w:hAnsi="Times New Roman" w:cs="Times New Roman"/>
        </w:rPr>
        <w:t>performance.</w:t>
      </w:r>
      <w:r w:rsidR="0037120C">
        <w:rPr>
          <w:rFonts w:ascii="Times New Roman" w:eastAsia="Times New Roman" w:hAnsi="Times New Roman" w:cs="Times New Roman"/>
        </w:rPr>
        <w:t xml:space="preserve"> </w:t>
      </w:r>
      <w:r>
        <w:rPr>
          <w:rFonts w:ascii="Times New Roman" w:eastAsia="Times New Roman" w:hAnsi="Times New Roman" w:cs="Times New Roman"/>
        </w:rPr>
        <w:t>Connections</w:t>
      </w:r>
      <w:r>
        <w:rPr>
          <w:rFonts w:ascii="Times New Roman" w:eastAsia="Times New Roman" w:hAnsi="Times New Roman" w:cs="Times New Roman"/>
        </w:rPr>
        <w:t xml:space="preserve"> on strip boards are regularly checked for misplaced components.</w:t>
      </w:r>
    </w:p>
    <w:p w14:paraId="00000402" w14:textId="77777777" w:rsidR="003E6828" w:rsidRDefault="003E6828" w:rsidP="00467B09">
      <w:pPr>
        <w:jc w:val="both"/>
        <w:rPr>
          <w:rFonts w:ascii="Times New Roman" w:eastAsia="Times New Roman" w:hAnsi="Times New Roman" w:cs="Times New Roman"/>
          <w:b/>
        </w:rPr>
      </w:pPr>
    </w:p>
    <w:p w14:paraId="00000403"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24. Safety:</w:t>
      </w:r>
    </w:p>
    <w:p w14:paraId="00000404" w14:textId="4EB97CCF"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Circuits on the breadboard may be easily mo</w:t>
      </w:r>
      <w:r>
        <w:rPr>
          <w:rFonts w:ascii="Times New Roman" w:eastAsia="Times New Roman" w:hAnsi="Times New Roman" w:cs="Times New Roman"/>
        </w:rPr>
        <w:t xml:space="preserve">ved which can damage the rover’s functions, so additional casing must be considered as well as minimising exposure of electrical components that could come in physical contact with the </w:t>
      </w:r>
      <w:r>
        <w:rPr>
          <w:rFonts w:ascii="Times New Roman" w:eastAsia="Times New Roman" w:hAnsi="Times New Roman" w:cs="Times New Roman"/>
        </w:rPr>
        <w:t>consumer.</w:t>
      </w:r>
      <w:r w:rsidR="00293D4C">
        <w:rPr>
          <w:rFonts w:ascii="Times New Roman" w:eastAsia="Times New Roman" w:hAnsi="Times New Roman" w:cs="Times New Roman"/>
        </w:rPr>
        <w:t xml:space="preserve"> </w:t>
      </w:r>
      <w:r>
        <w:rPr>
          <w:rFonts w:ascii="Times New Roman" w:eastAsia="Times New Roman" w:hAnsi="Times New Roman" w:cs="Times New Roman"/>
        </w:rPr>
        <w:t>Other</w:t>
      </w:r>
      <w:r>
        <w:rPr>
          <w:rFonts w:ascii="Times New Roman" w:eastAsia="Times New Roman" w:hAnsi="Times New Roman" w:cs="Times New Roman"/>
        </w:rPr>
        <w:t xml:space="preserve"> hazards such as high voltages or sharp  edges must be sp</w:t>
      </w:r>
      <w:r>
        <w:rPr>
          <w:rFonts w:ascii="Times New Roman" w:eastAsia="Times New Roman" w:hAnsi="Times New Roman" w:cs="Times New Roman"/>
        </w:rPr>
        <w:t>ecified in a Safety Guideline.</w:t>
      </w:r>
    </w:p>
    <w:p w14:paraId="00000405" w14:textId="77777777" w:rsidR="003E6828" w:rsidRDefault="003E6828" w:rsidP="00467B09">
      <w:pPr>
        <w:jc w:val="both"/>
        <w:rPr>
          <w:rFonts w:ascii="Times New Roman" w:eastAsia="Times New Roman" w:hAnsi="Times New Roman" w:cs="Times New Roman"/>
          <w:b/>
        </w:rPr>
      </w:pPr>
    </w:p>
    <w:p w14:paraId="00000406"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25. Company Constraints:</w:t>
      </w:r>
    </w:p>
    <w:p w14:paraId="00000407"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Mass must be under a specified limit, which can limit potential components added to the rover to improve its performance, thus narrowing available choices of design.</w:t>
      </w:r>
    </w:p>
    <w:p w14:paraId="00000408"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Software must be efficient for ac</w:t>
      </w:r>
      <w:r>
        <w:rPr>
          <w:rFonts w:ascii="Times New Roman" w:eastAsia="Times New Roman" w:hAnsi="Times New Roman" w:cs="Times New Roman"/>
        </w:rPr>
        <w:t>curately determining the alien’s features in a short time, so restrictions must be enforced when programming the Arduino board.</w:t>
      </w:r>
    </w:p>
    <w:p w14:paraId="00000409" w14:textId="77777777" w:rsidR="003E6828" w:rsidRDefault="003E6828" w:rsidP="00467B09">
      <w:pPr>
        <w:jc w:val="both"/>
        <w:rPr>
          <w:rFonts w:ascii="Times New Roman" w:eastAsia="Times New Roman" w:hAnsi="Times New Roman" w:cs="Times New Roman"/>
          <w:b/>
        </w:rPr>
      </w:pPr>
    </w:p>
    <w:p w14:paraId="0000040A"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26. Market Constraints:</w:t>
      </w:r>
    </w:p>
    <w:p w14:paraId="0000040B"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Composed of world leading professionals, we expect to be given suggested improvements on our design and technical sources of error we have made when designing the rover, based on the same criteria as in the Company Constraints section.</w:t>
      </w:r>
    </w:p>
    <w:p w14:paraId="0000040C" w14:textId="77777777" w:rsidR="003E6828" w:rsidRDefault="003E6828" w:rsidP="00467B09">
      <w:pPr>
        <w:jc w:val="both"/>
        <w:rPr>
          <w:rFonts w:ascii="Times New Roman" w:eastAsia="Times New Roman" w:hAnsi="Times New Roman" w:cs="Times New Roman"/>
          <w:b/>
        </w:rPr>
      </w:pPr>
    </w:p>
    <w:p w14:paraId="0000040D"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27. Patents, Litera</w:t>
      </w:r>
      <w:r>
        <w:rPr>
          <w:rFonts w:ascii="Times New Roman" w:eastAsia="Times New Roman" w:hAnsi="Times New Roman" w:cs="Times New Roman"/>
          <w:b/>
        </w:rPr>
        <w:t>ture and Product Data:</w:t>
      </w:r>
    </w:p>
    <w:p w14:paraId="0000040E" w14:textId="4FCCA3F4"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Programming was done by our members of the team who possess expertise in this </w:t>
      </w:r>
      <w:r>
        <w:rPr>
          <w:rFonts w:ascii="Times New Roman" w:eastAsia="Times New Roman" w:hAnsi="Times New Roman" w:cs="Times New Roman"/>
        </w:rPr>
        <w:t>domain.</w:t>
      </w:r>
      <w:r w:rsidR="00293D4C">
        <w:rPr>
          <w:rFonts w:ascii="Times New Roman" w:eastAsia="Times New Roman" w:hAnsi="Times New Roman" w:cs="Times New Roman"/>
        </w:rPr>
        <w:t xml:space="preserve"> </w:t>
      </w:r>
      <w:r>
        <w:rPr>
          <w:rFonts w:ascii="Times New Roman" w:eastAsia="Times New Roman" w:hAnsi="Times New Roman" w:cs="Times New Roman"/>
        </w:rPr>
        <w:t>Circuitry</w:t>
      </w:r>
      <w:r>
        <w:rPr>
          <w:rFonts w:ascii="Times New Roman" w:eastAsia="Times New Roman" w:hAnsi="Times New Roman" w:cs="Times New Roman"/>
        </w:rPr>
        <w:t xml:space="preserve"> may</w:t>
      </w:r>
      <w:r>
        <w:rPr>
          <w:rFonts w:ascii="Times New Roman" w:eastAsia="Times New Roman" w:hAnsi="Times New Roman" w:cs="Times New Roman"/>
        </w:rPr>
        <w:t xml:space="preserve"> have been inspired from existing ones such as envelope detectors and H bridges, which we aim to specify in the rover handbook.</w:t>
      </w:r>
    </w:p>
    <w:p w14:paraId="0000040F" w14:textId="77777777" w:rsidR="003E6828" w:rsidRDefault="003E6828" w:rsidP="00467B09">
      <w:pPr>
        <w:jc w:val="both"/>
        <w:rPr>
          <w:rFonts w:ascii="Times New Roman" w:eastAsia="Times New Roman" w:hAnsi="Times New Roman" w:cs="Times New Roman"/>
          <w:b/>
        </w:rPr>
      </w:pPr>
    </w:p>
    <w:p w14:paraId="00000410"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28. P</w:t>
      </w:r>
      <w:r>
        <w:rPr>
          <w:rFonts w:ascii="Times New Roman" w:eastAsia="Times New Roman" w:hAnsi="Times New Roman" w:cs="Times New Roman"/>
          <w:b/>
        </w:rPr>
        <w:t>olitical and Social Implications:</w:t>
      </w:r>
    </w:p>
    <w:p w14:paraId="00000411" w14:textId="50867A82"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The rover may have commercial implications outside its manufacturing purpose such as a </w:t>
      </w:r>
      <w:r>
        <w:rPr>
          <w:rFonts w:ascii="Times New Roman" w:eastAsia="Times New Roman" w:hAnsi="Times New Roman" w:cs="Times New Roman"/>
        </w:rPr>
        <w:t xml:space="preserve">design </w:t>
      </w:r>
      <w:r>
        <w:rPr>
          <w:rFonts w:ascii="Times New Roman" w:eastAsia="Times New Roman" w:hAnsi="Times New Roman" w:cs="Times New Roman"/>
        </w:rPr>
        <w:t>idea</w:t>
      </w:r>
      <w:r>
        <w:rPr>
          <w:rFonts w:ascii="Times New Roman" w:eastAsia="Times New Roman" w:hAnsi="Times New Roman" w:cs="Times New Roman"/>
        </w:rPr>
        <w:t xml:space="preserve"> for introducing children to finding hidden toy aliens around their surroundings which could help the government to encoura</w:t>
      </w:r>
      <w:r>
        <w:rPr>
          <w:rFonts w:ascii="Times New Roman" w:eastAsia="Times New Roman" w:hAnsi="Times New Roman" w:cs="Times New Roman"/>
        </w:rPr>
        <w:t>ge young generations in the technology industry. This can also raise money to improve the economy.</w:t>
      </w:r>
    </w:p>
    <w:p w14:paraId="00000412" w14:textId="77777777" w:rsidR="003E6828" w:rsidRDefault="003E6828" w:rsidP="00467B09">
      <w:pPr>
        <w:jc w:val="both"/>
        <w:rPr>
          <w:rFonts w:ascii="Times New Roman" w:eastAsia="Times New Roman" w:hAnsi="Times New Roman" w:cs="Times New Roman"/>
          <w:b/>
        </w:rPr>
      </w:pPr>
    </w:p>
    <w:p w14:paraId="00000413" w14:textId="77777777" w:rsidR="003E6828" w:rsidRDefault="00235EA7" w:rsidP="00467B09">
      <w:pPr>
        <w:jc w:val="both"/>
        <w:rPr>
          <w:rFonts w:ascii="Times New Roman" w:eastAsia="Times New Roman" w:hAnsi="Times New Roman" w:cs="Times New Roman"/>
          <w:b/>
        </w:rPr>
      </w:pPr>
      <w:r>
        <w:rPr>
          <w:rFonts w:ascii="Times New Roman" w:eastAsia="Times New Roman" w:hAnsi="Times New Roman" w:cs="Times New Roman"/>
          <w:b/>
        </w:rPr>
        <w:t>29. Legal:</w:t>
      </w:r>
    </w:p>
    <w:p w14:paraId="00000414"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Specific Product Regulations (SPR) were taken into account when designing the rover, and any feature was designed such that it does not breach any UK safety standards.</w:t>
      </w:r>
    </w:p>
    <w:p w14:paraId="00000415" w14:textId="77777777" w:rsidR="003E6828" w:rsidRDefault="003E6828" w:rsidP="00467B09">
      <w:pPr>
        <w:jc w:val="both"/>
        <w:rPr>
          <w:rFonts w:ascii="Times New Roman" w:eastAsia="Times New Roman" w:hAnsi="Times New Roman" w:cs="Times New Roman"/>
          <w:b/>
        </w:rPr>
      </w:pPr>
    </w:p>
    <w:p w14:paraId="00000416"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30. Installation:</w:t>
      </w:r>
    </w:p>
    <w:p w14:paraId="00000417" w14:textId="106E1EBA"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 xml:space="preserve">We aim to hand the rover fully installed to the user to minimise </w:t>
      </w:r>
      <w:r>
        <w:rPr>
          <w:rFonts w:ascii="Times New Roman" w:eastAsia="Times New Roman" w:hAnsi="Times New Roman" w:cs="Times New Roman"/>
        </w:rPr>
        <w:t>diff</w:t>
      </w:r>
      <w:r>
        <w:rPr>
          <w:rFonts w:ascii="Times New Roman" w:eastAsia="Times New Roman" w:hAnsi="Times New Roman" w:cs="Times New Roman"/>
        </w:rPr>
        <w:t>iculties.</w:t>
      </w:r>
      <w:r w:rsidR="00293D4C">
        <w:rPr>
          <w:rFonts w:ascii="Times New Roman" w:eastAsia="Times New Roman" w:hAnsi="Times New Roman" w:cs="Times New Roman"/>
        </w:rPr>
        <w:t xml:space="preserve"> </w:t>
      </w:r>
      <w:r>
        <w:rPr>
          <w:rFonts w:ascii="Times New Roman" w:eastAsia="Times New Roman" w:hAnsi="Times New Roman" w:cs="Times New Roman"/>
        </w:rPr>
        <w:t>The</w:t>
      </w:r>
      <w:r>
        <w:rPr>
          <w:rFonts w:ascii="Times New Roman" w:eastAsia="Times New Roman" w:hAnsi="Times New Roman" w:cs="Times New Roman"/>
        </w:rPr>
        <w:t xml:space="preserve"> motor driver module is placed in between the two motors in the centre of the chassis. At the front of the chassis the sensors will be placed with spacing between each other to minimise interferences with each </w:t>
      </w:r>
      <w:r>
        <w:rPr>
          <w:rFonts w:ascii="Times New Roman" w:eastAsia="Times New Roman" w:hAnsi="Times New Roman" w:cs="Times New Roman"/>
        </w:rPr>
        <w:t>other.</w:t>
      </w:r>
      <w:r w:rsidR="00293D4C">
        <w:rPr>
          <w:rFonts w:ascii="Times New Roman" w:eastAsia="Times New Roman" w:hAnsi="Times New Roman" w:cs="Times New Roman"/>
        </w:rPr>
        <w:t xml:space="preserve"> </w:t>
      </w:r>
      <w:r>
        <w:rPr>
          <w:rFonts w:ascii="Times New Roman" w:eastAsia="Times New Roman" w:hAnsi="Times New Roman" w:cs="Times New Roman"/>
        </w:rPr>
        <w:t>The</w:t>
      </w:r>
      <w:r>
        <w:rPr>
          <w:rFonts w:ascii="Times New Roman" w:eastAsia="Times New Roman" w:hAnsi="Times New Roman" w:cs="Times New Roman"/>
        </w:rPr>
        <w:t xml:space="preserve"> metro board and breadboa</w:t>
      </w:r>
      <w:r>
        <w:rPr>
          <w:rFonts w:ascii="Times New Roman" w:eastAsia="Times New Roman" w:hAnsi="Times New Roman" w:cs="Times New Roman"/>
        </w:rPr>
        <w:t>rd have specific insertion screw holes specific for their size and place on chassis.</w:t>
      </w:r>
    </w:p>
    <w:p w14:paraId="00000418" w14:textId="77777777" w:rsidR="003E6828" w:rsidRDefault="003E6828" w:rsidP="00467B09">
      <w:pPr>
        <w:jc w:val="both"/>
        <w:rPr>
          <w:rFonts w:ascii="Times New Roman" w:eastAsia="Times New Roman" w:hAnsi="Times New Roman" w:cs="Times New Roman"/>
          <w:b/>
        </w:rPr>
      </w:pPr>
    </w:p>
    <w:p w14:paraId="00000419"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31. Documentation:</w:t>
      </w:r>
    </w:p>
    <w:p w14:paraId="0000041A" w14:textId="7F393B5D"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rPr>
        <w:t>A detailed specification of the components used must be given in the documentation of the final design, preferably with links to their respective datas</w:t>
      </w:r>
      <w:r>
        <w:rPr>
          <w:rFonts w:ascii="Times New Roman" w:eastAsia="Times New Roman" w:hAnsi="Times New Roman" w:cs="Times New Roman"/>
        </w:rPr>
        <w:t xml:space="preserve">heets. Schematics of each circuit design used must be given with detailed explanation for their roles in identifying the </w:t>
      </w:r>
      <w:r>
        <w:rPr>
          <w:rFonts w:ascii="Times New Roman" w:eastAsia="Times New Roman" w:hAnsi="Times New Roman" w:cs="Times New Roman"/>
        </w:rPr>
        <w:t>name,</w:t>
      </w:r>
      <w:r w:rsidR="00293D4C">
        <w:rPr>
          <w:rFonts w:ascii="Times New Roman" w:eastAsia="Times New Roman" w:hAnsi="Times New Roman" w:cs="Times New Roman"/>
        </w:rPr>
        <w:t xml:space="preserve"> </w:t>
      </w:r>
      <w:r>
        <w:rPr>
          <w:rFonts w:ascii="Times New Roman" w:eastAsia="Times New Roman" w:hAnsi="Times New Roman" w:cs="Times New Roman"/>
        </w:rPr>
        <w:t>age</w:t>
      </w:r>
      <w:r>
        <w:rPr>
          <w:rFonts w:ascii="Times New Roman" w:eastAsia="Times New Roman" w:hAnsi="Times New Roman" w:cs="Times New Roman"/>
        </w:rPr>
        <w:t>,</w:t>
      </w:r>
      <w:r w:rsidR="00293D4C">
        <w:rPr>
          <w:rFonts w:ascii="Times New Roman" w:eastAsia="Times New Roman" w:hAnsi="Times New Roman" w:cs="Times New Roman"/>
        </w:rPr>
        <w:t xml:space="preserve"> </w:t>
      </w:r>
      <w:r>
        <w:rPr>
          <w:rFonts w:ascii="Times New Roman" w:eastAsia="Times New Roman" w:hAnsi="Times New Roman" w:cs="Times New Roman"/>
        </w:rPr>
        <w:t>magnetic field and control of the rover as well as consumer health and safety measures such as GPSR</w:t>
      </w:r>
    </w:p>
    <w:p w14:paraId="0000041B" w14:textId="77777777" w:rsidR="003E6828" w:rsidRDefault="003E6828" w:rsidP="00467B09">
      <w:pPr>
        <w:jc w:val="both"/>
        <w:rPr>
          <w:rFonts w:ascii="Times New Roman" w:eastAsia="Times New Roman" w:hAnsi="Times New Roman" w:cs="Times New Roman"/>
          <w:b/>
        </w:rPr>
      </w:pPr>
    </w:p>
    <w:p w14:paraId="0000041C" w14:textId="77777777" w:rsidR="003E6828" w:rsidRDefault="00235EA7" w:rsidP="00467B09">
      <w:pPr>
        <w:jc w:val="both"/>
        <w:rPr>
          <w:rFonts w:ascii="Times New Roman" w:eastAsia="Times New Roman" w:hAnsi="Times New Roman" w:cs="Times New Roman"/>
        </w:rPr>
      </w:pPr>
      <w:r>
        <w:rPr>
          <w:rFonts w:ascii="Times New Roman" w:eastAsia="Times New Roman" w:hAnsi="Times New Roman" w:cs="Times New Roman"/>
          <w:b/>
        </w:rPr>
        <w:t>32. Disposal:</w:t>
      </w:r>
    </w:p>
    <w:p w14:paraId="0000041D" w14:textId="08B0B579" w:rsidR="003E6828" w:rsidRDefault="00235EA7" w:rsidP="00467B09">
      <w:pPr>
        <w:jc w:val="both"/>
        <w:rPr>
          <w:rFonts w:ascii="Times New Roman" w:eastAsia="Times New Roman" w:hAnsi="Times New Roman" w:cs="Times New Roman"/>
          <w:b/>
          <w:u w:val="single"/>
        </w:rPr>
      </w:pPr>
      <w:r>
        <w:rPr>
          <w:rFonts w:ascii="Times New Roman" w:eastAsia="Times New Roman" w:hAnsi="Times New Roman" w:cs="Times New Roman"/>
        </w:rPr>
        <w:t>Batteries m</w:t>
      </w:r>
      <w:r>
        <w:rPr>
          <w:rFonts w:ascii="Times New Roman" w:eastAsia="Times New Roman" w:hAnsi="Times New Roman" w:cs="Times New Roman"/>
        </w:rPr>
        <w:t xml:space="preserve">ust be disposed appropriately as they contain hazardous chemicals such as </w:t>
      </w:r>
      <w:r>
        <w:rPr>
          <w:rFonts w:ascii="Times New Roman" w:eastAsia="Times New Roman" w:hAnsi="Times New Roman" w:cs="Times New Roman"/>
        </w:rPr>
        <w:t>lithium</w:t>
      </w:r>
      <w:r w:rsidR="00293D4C">
        <w:rPr>
          <w:rFonts w:ascii="Times New Roman" w:eastAsia="Times New Roman" w:hAnsi="Times New Roman" w:cs="Times New Roman"/>
        </w:rPr>
        <w:t>-</w:t>
      </w:r>
      <w:r>
        <w:rPr>
          <w:rFonts w:ascii="Times New Roman" w:eastAsia="Times New Roman" w:hAnsi="Times New Roman" w:cs="Times New Roman"/>
        </w:rPr>
        <w:t>ion</w:t>
      </w:r>
      <w:r>
        <w:rPr>
          <w:rFonts w:ascii="Times New Roman" w:eastAsia="Times New Roman" w:hAnsi="Times New Roman" w:cs="Times New Roman"/>
        </w:rPr>
        <w:t xml:space="preserve"> batteries may be reacted when exposed to extreme conditions.</w:t>
      </w:r>
      <w:r w:rsidR="00293D4C">
        <w:rPr>
          <w:rFonts w:ascii="Times New Roman" w:eastAsia="Times New Roman" w:hAnsi="Times New Roman" w:cs="Times New Roman"/>
        </w:rPr>
        <w:t xml:space="preserve"> </w:t>
      </w:r>
      <w:r>
        <w:rPr>
          <w:rFonts w:ascii="Times New Roman" w:eastAsia="Times New Roman" w:hAnsi="Times New Roman" w:cs="Times New Roman"/>
        </w:rPr>
        <w:t>Any other component of the rover may be recycled or reused if not damaged.</w:t>
      </w:r>
    </w:p>
    <w:sectPr w:rsidR="003E6828" w:rsidSect="004F33D1">
      <w:footerReference w:type="default" r:id="rId90"/>
      <w:pgSz w:w="11909" w:h="16834"/>
      <w:pgMar w:top="1440" w:right="1440" w:bottom="0" w:left="1440" w:header="289" w:footer="720" w:gutter="0"/>
      <w:pgNumType w:start="0"/>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ustin Lam" w:date="2023-06-15T16:03:00Z" w:initials="">
    <w:p w14:paraId="00000424" w14:textId="77777777" w:rsidR="003E6828" w:rsidRDefault="00235EA7">
      <w:pPr>
        <w:widowControl w:val="0"/>
        <w:pBdr>
          <w:top w:val="nil"/>
          <w:left w:val="nil"/>
          <w:bottom w:val="nil"/>
          <w:right w:val="nil"/>
          <w:between w:val="nil"/>
        </w:pBdr>
        <w:spacing w:line="240" w:lineRule="auto"/>
        <w:rPr>
          <w:color w:val="000000"/>
        </w:rPr>
      </w:pPr>
      <w:r>
        <w:rPr>
          <w:color w:val="000000"/>
        </w:rPr>
        <w:t>add page number of each section when complete</w:t>
      </w:r>
    </w:p>
  </w:comment>
  <w:comment w:id="3" w:author="TJ 12" w:date="2023-06-15T13:02:00Z" w:initials="">
    <w:p w14:paraId="00000422" w14:textId="77777777" w:rsidR="003E6828" w:rsidRDefault="00235EA7">
      <w:pPr>
        <w:widowControl w:val="0"/>
        <w:pBdr>
          <w:top w:val="nil"/>
          <w:left w:val="nil"/>
          <w:bottom w:val="nil"/>
          <w:right w:val="nil"/>
          <w:between w:val="nil"/>
        </w:pBdr>
        <w:spacing w:line="240" w:lineRule="auto"/>
        <w:rPr>
          <w:color w:val="000000"/>
        </w:rPr>
      </w:pPr>
      <w:r>
        <w:rPr>
          <w:color w:val="000000"/>
        </w:rPr>
        <w:t>add a picture of a breadboard circuit and then add a picture of our stripboard please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24" w15:done="0"/>
  <w15:commentEx w15:paraId="000004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24" w16cid:durableId="28360ECD"/>
  <w16cid:commentId w16cid:paraId="00000422" w16cid:durableId="28360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0FE7B" w14:textId="77777777" w:rsidR="00000000" w:rsidRDefault="00235EA7">
      <w:pPr>
        <w:spacing w:line="240" w:lineRule="auto"/>
      </w:pPr>
      <w:r>
        <w:separator/>
      </w:r>
    </w:p>
  </w:endnote>
  <w:endnote w:type="continuationSeparator" w:id="0">
    <w:p w14:paraId="3088201A" w14:textId="77777777" w:rsidR="00000000" w:rsidRDefault="00235EA7">
      <w:pPr>
        <w:spacing w:line="240" w:lineRule="auto"/>
      </w:pPr>
      <w:r>
        <w:continuationSeparator/>
      </w:r>
    </w:p>
  </w:endnote>
  <w:endnote w:type="continuationNotice" w:id="1">
    <w:p w14:paraId="67A09E56" w14:textId="77777777" w:rsidR="00CC5CA3" w:rsidRDefault="00CC5C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EA96B" w14:textId="47164B85" w:rsidR="004F33D1" w:rsidRDefault="004F33D1">
    <w:pPr>
      <w:pStyle w:val="Footer"/>
    </w:pPr>
    <w:sdt>
      <w:sdtPr>
        <w:id w:val="2058820323"/>
        <w:docPartObj>
          <w:docPartGallery w:val="Page Numbers (Bottom of Page)"/>
          <w:docPartUnique/>
        </w:docPartObj>
      </w:sdtPr>
      <w:sdtEndPr>
        <w:rPr>
          <w:noProof/>
        </w:rPr>
      </w:sdtEndPr>
      <w:sdtContent>
        <w:r>
          <w:t xml:space="preserve">Page | </w:t>
        </w:r>
        <w:r>
          <w:fldChar w:fldCharType="begin"/>
        </w:r>
        <w:r>
          <w:instrText xml:space="preserve"> PAGE   \* MERGEFORMAT </w:instrText>
        </w:r>
        <w:r>
          <w:fldChar w:fldCharType="separate"/>
        </w:r>
        <w:r>
          <w:rPr>
            <w:noProof/>
          </w:rPr>
          <w:t>2</w:t>
        </w:r>
        <w:r>
          <w:rPr>
            <w:noProof/>
          </w:rPr>
          <w:fldChar w:fldCharType="end"/>
        </w:r>
      </w:sdtContent>
    </w:sdt>
  </w:p>
  <w:p w14:paraId="1D6ABE15" w14:textId="77777777" w:rsidR="003E6828" w:rsidRDefault="003E6828">
    <w:pPr>
      <w:rPr>
        <w:rFonts w:ascii="Times New Roman" w:eastAsia="Times New Roman" w:hAnsi="Times New Roman" w:cs="Times New Roman"/>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060A" w14:textId="46CE7760" w:rsidR="00F52B0F" w:rsidRDefault="00F52B0F">
    <w:pPr>
      <w:pStyle w:val="Footer"/>
      <w:jc w:val="center"/>
    </w:pPr>
    <w:sdt>
      <w:sdtPr>
        <w:id w:val="-208955169"/>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282D1124" w14:textId="77777777" w:rsidR="00D579F0" w:rsidRDefault="00D579F0">
    <w:pPr>
      <w:rPr>
        <w:rFonts w:ascii="Times New Roman" w:eastAsia="Times New Roman" w:hAnsi="Times New Roman" w:cs="Times New Roman"/>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A5E39" w14:textId="77777777" w:rsidR="00000000" w:rsidRDefault="00235EA7">
      <w:pPr>
        <w:spacing w:line="240" w:lineRule="auto"/>
      </w:pPr>
      <w:r>
        <w:separator/>
      </w:r>
    </w:p>
  </w:footnote>
  <w:footnote w:type="continuationSeparator" w:id="0">
    <w:p w14:paraId="6D88FF15" w14:textId="77777777" w:rsidR="00000000" w:rsidRDefault="00235EA7">
      <w:pPr>
        <w:spacing w:line="240" w:lineRule="auto"/>
      </w:pPr>
      <w:r>
        <w:continuationSeparator/>
      </w:r>
    </w:p>
  </w:footnote>
  <w:footnote w:type="continuationNotice" w:id="1">
    <w:p w14:paraId="39DA3675" w14:textId="77777777" w:rsidR="00CC5CA3" w:rsidRDefault="00CC5CA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E" w14:textId="77777777" w:rsidR="003E6828" w:rsidRDefault="00235EA7">
    <w:r>
      <w:rPr>
        <w:rFonts w:ascii="Impact" w:eastAsia="Impact" w:hAnsi="Impact" w:cs="Impact"/>
        <w:noProof/>
        <w:sz w:val="34"/>
        <w:szCs w:val="34"/>
      </w:rPr>
      <w:drawing>
        <wp:inline distT="114300" distB="114300" distL="114300" distR="114300" wp14:anchorId="6DAB716E" wp14:editId="07777777">
          <wp:extent cx="430927" cy="423863"/>
          <wp:effectExtent l="0" t="0" r="0" b="0"/>
          <wp:docPr id="29350674" name="Picture 29350674"/>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430927" cy="423863"/>
                  </a:xfrm>
                  <a:prstGeom prst="rect">
                    <a:avLst/>
                  </a:prstGeom>
                  <a:ln/>
                </pic:spPr>
              </pic:pic>
            </a:graphicData>
          </a:graphic>
        </wp:inline>
      </w:drawing>
    </w:r>
    <w:r>
      <w:rPr>
        <w:rFonts w:ascii="Impact" w:eastAsia="Impact" w:hAnsi="Impact" w:cs="Impact"/>
        <w:sz w:val="34"/>
        <w:szCs w:val="34"/>
      </w:rPr>
      <w:t xml:space="preserve">    Team Vortron</w:t>
    </w:r>
    <w:r>
      <w:t xml:space="preserve">                                                     </w:t>
    </w:r>
    <w:r>
      <w:rPr>
        <w:noProof/>
      </w:rPr>
      <w:drawing>
        <wp:inline distT="114300" distB="114300" distL="114300" distR="114300" wp14:anchorId="06AA6E79" wp14:editId="07777777">
          <wp:extent cx="1804988" cy="474587"/>
          <wp:effectExtent l="0" t="0" r="0" b="0"/>
          <wp:docPr id="1957693664" name="Picture 195769366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04988" cy="47458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6F46E"/>
    <w:multiLevelType w:val="multilevel"/>
    <w:tmpl w:val="AB4CF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7ADA48"/>
    <w:multiLevelType w:val="multilevel"/>
    <w:tmpl w:val="B6D4728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6622E3"/>
    <w:multiLevelType w:val="multilevel"/>
    <w:tmpl w:val="4C7C9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FF1909"/>
    <w:multiLevelType w:val="multilevel"/>
    <w:tmpl w:val="5D9A6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0F8F2D"/>
    <w:multiLevelType w:val="multilevel"/>
    <w:tmpl w:val="EB0CEE3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356C4D93"/>
    <w:multiLevelType w:val="multilevel"/>
    <w:tmpl w:val="80DA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236C5A"/>
    <w:multiLevelType w:val="multilevel"/>
    <w:tmpl w:val="C8E0C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D7103E"/>
    <w:multiLevelType w:val="multilevel"/>
    <w:tmpl w:val="82C2DA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2FEA773"/>
    <w:multiLevelType w:val="multilevel"/>
    <w:tmpl w:val="0DEC6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ED754F"/>
    <w:multiLevelType w:val="multilevel"/>
    <w:tmpl w:val="3280BB6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1F5D256"/>
    <w:multiLevelType w:val="multilevel"/>
    <w:tmpl w:val="B8065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05CD9C"/>
    <w:multiLevelType w:val="multilevel"/>
    <w:tmpl w:val="2CA6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22C5D8"/>
    <w:multiLevelType w:val="multilevel"/>
    <w:tmpl w:val="7A50B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C0F1796"/>
    <w:multiLevelType w:val="multilevel"/>
    <w:tmpl w:val="E89AF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F84CE5"/>
    <w:multiLevelType w:val="multilevel"/>
    <w:tmpl w:val="FE220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1B149B"/>
    <w:multiLevelType w:val="multilevel"/>
    <w:tmpl w:val="4BD0E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0F9473"/>
    <w:multiLevelType w:val="multilevel"/>
    <w:tmpl w:val="4ED492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71044842">
    <w:abstractNumId w:val="14"/>
  </w:num>
  <w:num w:numId="2" w16cid:durableId="215625539">
    <w:abstractNumId w:val="15"/>
  </w:num>
  <w:num w:numId="3" w16cid:durableId="1315181095">
    <w:abstractNumId w:val="12"/>
  </w:num>
  <w:num w:numId="4" w16cid:durableId="492334688">
    <w:abstractNumId w:val="16"/>
  </w:num>
  <w:num w:numId="5" w16cid:durableId="598830182">
    <w:abstractNumId w:val="4"/>
  </w:num>
  <w:num w:numId="6" w16cid:durableId="1512447999">
    <w:abstractNumId w:val="13"/>
  </w:num>
  <w:num w:numId="7" w16cid:durableId="1289968056">
    <w:abstractNumId w:val="8"/>
  </w:num>
  <w:num w:numId="8" w16cid:durableId="1228346249">
    <w:abstractNumId w:val="0"/>
  </w:num>
  <w:num w:numId="9" w16cid:durableId="1964387920">
    <w:abstractNumId w:val="1"/>
  </w:num>
  <w:num w:numId="10" w16cid:durableId="294456990">
    <w:abstractNumId w:val="11"/>
  </w:num>
  <w:num w:numId="11" w16cid:durableId="1225213503">
    <w:abstractNumId w:val="2"/>
  </w:num>
  <w:num w:numId="12" w16cid:durableId="504824196">
    <w:abstractNumId w:val="6"/>
  </w:num>
  <w:num w:numId="13" w16cid:durableId="175460907">
    <w:abstractNumId w:val="3"/>
  </w:num>
  <w:num w:numId="14" w16cid:durableId="467943786">
    <w:abstractNumId w:val="10"/>
  </w:num>
  <w:num w:numId="15" w16cid:durableId="295531934">
    <w:abstractNumId w:val="5"/>
  </w:num>
  <w:num w:numId="16" w16cid:durableId="1815678796">
    <w:abstractNumId w:val="7"/>
  </w:num>
  <w:num w:numId="17" w16cid:durableId="37350867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yyab khalid">
    <w15:presenceInfo w15:providerId="Windows Live" w15:userId="20653d1510d949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4B1BF1"/>
    <w:rsid w:val="000016CE"/>
    <w:rsid w:val="00004CF7"/>
    <w:rsid w:val="00013624"/>
    <w:rsid w:val="000155B7"/>
    <w:rsid w:val="00022472"/>
    <w:rsid w:val="0002595F"/>
    <w:rsid w:val="00025B3D"/>
    <w:rsid w:val="0003678E"/>
    <w:rsid w:val="00044C4C"/>
    <w:rsid w:val="00051DF5"/>
    <w:rsid w:val="000629B3"/>
    <w:rsid w:val="00066898"/>
    <w:rsid w:val="00066B2A"/>
    <w:rsid w:val="00075A5E"/>
    <w:rsid w:val="00076F0B"/>
    <w:rsid w:val="00082AA3"/>
    <w:rsid w:val="000858A8"/>
    <w:rsid w:val="00094727"/>
    <w:rsid w:val="000A04D7"/>
    <w:rsid w:val="000A13F7"/>
    <w:rsid w:val="000B0D4A"/>
    <w:rsid w:val="000B2245"/>
    <w:rsid w:val="000C4624"/>
    <w:rsid w:val="000C67B4"/>
    <w:rsid w:val="000D356E"/>
    <w:rsid w:val="000D748B"/>
    <w:rsid w:val="000E5E66"/>
    <w:rsid w:val="000E7E6E"/>
    <w:rsid w:val="000F06B6"/>
    <w:rsid w:val="000F13FA"/>
    <w:rsid w:val="000F18FC"/>
    <w:rsid w:val="00101555"/>
    <w:rsid w:val="00101BD7"/>
    <w:rsid w:val="00103B4B"/>
    <w:rsid w:val="0010578C"/>
    <w:rsid w:val="001061EB"/>
    <w:rsid w:val="00113654"/>
    <w:rsid w:val="001161AF"/>
    <w:rsid w:val="001172E8"/>
    <w:rsid w:val="00117F6F"/>
    <w:rsid w:val="001210F6"/>
    <w:rsid w:val="00122CC8"/>
    <w:rsid w:val="00124972"/>
    <w:rsid w:val="00132B67"/>
    <w:rsid w:val="00132F9D"/>
    <w:rsid w:val="00133B32"/>
    <w:rsid w:val="00136B6E"/>
    <w:rsid w:val="00136BFF"/>
    <w:rsid w:val="0015179E"/>
    <w:rsid w:val="00151C3D"/>
    <w:rsid w:val="001552E0"/>
    <w:rsid w:val="001626FB"/>
    <w:rsid w:val="001731F2"/>
    <w:rsid w:val="00181A9D"/>
    <w:rsid w:val="00182387"/>
    <w:rsid w:val="00183400"/>
    <w:rsid w:val="00184302"/>
    <w:rsid w:val="00185FA5"/>
    <w:rsid w:val="00186E88"/>
    <w:rsid w:val="001902D9"/>
    <w:rsid w:val="00190C4E"/>
    <w:rsid w:val="001A2EBE"/>
    <w:rsid w:val="001A65BB"/>
    <w:rsid w:val="001A7EDF"/>
    <w:rsid w:val="001B102D"/>
    <w:rsid w:val="001B1816"/>
    <w:rsid w:val="001B382D"/>
    <w:rsid w:val="001B608A"/>
    <w:rsid w:val="001C0918"/>
    <w:rsid w:val="001C408B"/>
    <w:rsid w:val="001C6E05"/>
    <w:rsid w:val="001D21F5"/>
    <w:rsid w:val="001D243B"/>
    <w:rsid w:val="001D4B86"/>
    <w:rsid w:val="001E3434"/>
    <w:rsid w:val="001E35E2"/>
    <w:rsid w:val="001E3889"/>
    <w:rsid w:val="001F01AE"/>
    <w:rsid w:val="001F1834"/>
    <w:rsid w:val="001F1905"/>
    <w:rsid w:val="001F3048"/>
    <w:rsid w:val="00205583"/>
    <w:rsid w:val="002114B7"/>
    <w:rsid w:val="002116AE"/>
    <w:rsid w:val="00212F8C"/>
    <w:rsid w:val="0021411D"/>
    <w:rsid w:val="002145DE"/>
    <w:rsid w:val="002202E9"/>
    <w:rsid w:val="00220440"/>
    <w:rsid w:val="00221058"/>
    <w:rsid w:val="00221A4A"/>
    <w:rsid w:val="002221F3"/>
    <w:rsid w:val="0022448F"/>
    <w:rsid w:val="00227BDF"/>
    <w:rsid w:val="002310DB"/>
    <w:rsid w:val="002354EF"/>
    <w:rsid w:val="00235EA7"/>
    <w:rsid w:val="002362BD"/>
    <w:rsid w:val="002370FC"/>
    <w:rsid w:val="0023798B"/>
    <w:rsid w:val="00237E34"/>
    <w:rsid w:val="00237E85"/>
    <w:rsid w:val="0024666E"/>
    <w:rsid w:val="00257222"/>
    <w:rsid w:val="002747EA"/>
    <w:rsid w:val="0028180D"/>
    <w:rsid w:val="00293390"/>
    <w:rsid w:val="00293D4C"/>
    <w:rsid w:val="00293D9C"/>
    <w:rsid w:val="00296E2D"/>
    <w:rsid w:val="00297150"/>
    <w:rsid w:val="002A6D81"/>
    <w:rsid w:val="002B30DD"/>
    <w:rsid w:val="002B5C09"/>
    <w:rsid w:val="002B6783"/>
    <w:rsid w:val="002C3248"/>
    <w:rsid w:val="002D0219"/>
    <w:rsid w:val="002D16CA"/>
    <w:rsid w:val="002D1A30"/>
    <w:rsid w:val="002D59D1"/>
    <w:rsid w:val="002D798F"/>
    <w:rsid w:val="002E04AF"/>
    <w:rsid w:val="002E45B3"/>
    <w:rsid w:val="002E5754"/>
    <w:rsid w:val="002E773D"/>
    <w:rsid w:val="002F06EA"/>
    <w:rsid w:val="00301A2B"/>
    <w:rsid w:val="00307063"/>
    <w:rsid w:val="00310D94"/>
    <w:rsid w:val="00315308"/>
    <w:rsid w:val="0031596D"/>
    <w:rsid w:val="00321C80"/>
    <w:rsid w:val="0032722F"/>
    <w:rsid w:val="00327773"/>
    <w:rsid w:val="0033252F"/>
    <w:rsid w:val="00336F2B"/>
    <w:rsid w:val="003410B0"/>
    <w:rsid w:val="0034127B"/>
    <w:rsid w:val="00345D77"/>
    <w:rsid w:val="00361077"/>
    <w:rsid w:val="00361989"/>
    <w:rsid w:val="00362CC4"/>
    <w:rsid w:val="00362DDB"/>
    <w:rsid w:val="0037120C"/>
    <w:rsid w:val="00373122"/>
    <w:rsid w:val="00375C5E"/>
    <w:rsid w:val="00377253"/>
    <w:rsid w:val="00377B90"/>
    <w:rsid w:val="00382E43"/>
    <w:rsid w:val="0038321A"/>
    <w:rsid w:val="00385A23"/>
    <w:rsid w:val="00386837"/>
    <w:rsid w:val="00386DA6"/>
    <w:rsid w:val="003902B6"/>
    <w:rsid w:val="0039228E"/>
    <w:rsid w:val="00394DA7"/>
    <w:rsid w:val="00394EAB"/>
    <w:rsid w:val="00395130"/>
    <w:rsid w:val="003A0DC6"/>
    <w:rsid w:val="003A3D1F"/>
    <w:rsid w:val="003A4F69"/>
    <w:rsid w:val="003A5949"/>
    <w:rsid w:val="003B17AE"/>
    <w:rsid w:val="003B480B"/>
    <w:rsid w:val="003B5149"/>
    <w:rsid w:val="003C2DF9"/>
    <w:rsid w:val="003C4861"/>
    <w:rsid w:val="003C525A"/>
    <w:rsid w:val="003C6EB8"/>
    <w:rsid w:val="003D033B"/>
    <w:rsid w:val="003D210A"/>
    <w:rsid w:val="003E0B39"/>
    <w:rsid w:val="003E22B3"/>
    <w:rsid w:val="003E4ADB"/>
    <w:rsid w:val="003E63BF"/>
    <w:rsid w:val="003E6828"/>
    <w:rsid w:val="003F30E9"/>
    <w:rsid w:val="00402943"/>
    <w:rsid w:val="00405091"/>
    <w:rsid w:val="0040521F"/>
    <w:rsid w:val="004066A0"/>
    <w:rsid w:val="00407443"/>
    <w:rsid w:val="00407565"/>
    <w:rsid w:val="00412C46"/>
    <w:rsid w:val="00415601"/>
    <w:rsid w:val="00415F9A"/>
    <w:rsid w:val="0041697C"/>
    <w:rsid w:val="00420C36"/>
    <w:rsid w:val="00420CED"/>
    <w:rsid w:val="00421100"/>
    <w:rsid w:val="00423481"/>
    <w:rsid w:val="00425B38"/>
    <w:rsid w:val="004323DE"/>
    <w:rsid w:val="00441F09"/>
    <w:rsid w:val="0044414D"/>
    <w:rsid w:val="00446D13"/>
    <w:rsid w:val="004476C7"/>
    <w:rsid w:val="00452DE6"/>
    <w:rsid w:val="00455989"/>
    <w:rsid w:val="00457586"/>
    <w:rsid w:val="00461BB6"/>
    <w:rsid w:val="00464312"/>
    <w:rsid w:val="004654A3"/>
    <w:rsid w:val="00467B09"/>
    <w:rsid w:val="0047010E"/>
    <w:rsid w:val="00476866"/>
    <w:rsid w:val="00480545"/>
    <w:rsid w:val="00481FE6"/>
    <w:rsid w:val="00484395"/>
    <w:rsid w:val="00486906"/>
    <w:rsid w:val="004871DF"/>
    <w:rsid w:val="00490EA9"/>
    <w:rsid w:val="00494188"/>
    <w:rsid w:val="00495D26"/>
    <w:rsid w:val="004A0048"/>
    <w:rsid w:val="004A2623"/>
    <w:rsid w:val="004A6677"/>
    <w:rsid w:val="004A7431"/>
    <w:rsid w:val="004A77D2"/>
    <w:rsid w:val="004B2029"/>
    <w:rsid w:val="004B228D"/>
    <w:rsid w:val="004C0A9C"/>
    <w:rsid w:val="004C67B2"/>
    <w:rsid w:val="004C7783"/>
    <w:rsid w:val="004D0848"/>
    <w:rsid w:val="004D2C28"/>
    <w:rsid w:val="004D57EF"/>
    <w:rsid w:val="004E0872"/>
    <w:rsid w:val="004E4581"/>
    <w:rsid w:val="004F02F4"/>
    <w:rsid w:val="004F1D6B"/>
    <w:rsid w:val="004F2A56"/>
    <w:rsid w:val="004F33D1"/>
    <w:rsid w:val="004F35DC"/>
    <w:rsid w:val="00501A3F"/>
    <w:rsid w:val="00503F88"/>
    <w:rsid w:val="005047D9"/>
    <w:rsid w:val="00506205"/>
    <w:rsid w:val="00507133"/>
    <w:rsid w:val="00513AC9"/>
    <w:rsid w:val="00513C06"/>
    <w:rsid w:val="0051765D"/>
    <w:rsid w:val="00520F57"/>
    <w:rsid w:val="005250B7"/>
    <w:rsid w:val="0053130C"/>
    <w:rsid w:val="005368C6"/>
    <w:rsid w:val="00537257"/>
    <w:rsid w:val="00541EB1"/>
    <w:rsid w:val="00542A90"/>
    <w:rsid w:val="00550321"/>
    <w:rsid w:val="005529B8"/>
    <w:rsid w:val="00554B50"/>
    <w:rsid w:val="00554DA9"/>
    <w:rsid w:val="00556265"/>
    <w:rsid w:val="00557447"/>
    <w:rsid w:val="00564417"/>
    <w:rsid w:val="00565664"/>
    <w:rsid w:val="00574A3C"/>
    <w:rsid w:val="0058077B"/>
    <w:rsid w:val="00581BA2"/>
    <w:rsid w:val="00581F34"/>
    <w:rsid w:val="005828B0"/>
    <w:rsid w:val="00593258"/>
    <w:rsid w:val="005943B8"/>
    <w:rsid w:val="0059757E"/>
    <w:rsid w:val="005A5E6F"/>
    <w:rsid w:val="005A6CBD"/>
    <w:rsid w:val="005B2C10"/>
    <w:rsid w:val="005B4DB2"/>
    <w:rsid w:val="005B5C8C"/>
    <w:rsid w:val="005C275C"/>
    <w:rsid w:val="005C340B"/>
    <w:rsid w:val="005C39EB"/>
    <w:rsid w:val="005C601D"/>
    <w:rsid w:val="005D33E2"/>
    <w:rsid w:val="005D4B88"/>
    <w:rsid w:val="005D6882"/>
    <w:rsid w:val="005E112A"/>
    <w:rsid w:val="005E323C"/>
    <w:rsid w:val="005E5945"/>
    <w:rsid w:val="005F48AC"/>
    <w:rsid w:val="00601A28"/>
    <w:rsid w:val="00604458"/>
    <w:rsid w:val="00605889"/>
    <w:rsid w:val="0060635A"/>
    <w:rsid w:val="00606702"/>
    <w:rsid w:val="0061152C"/>
    <w:rsid w:val="00620A1F"/>
    <w:rsid w:val="00620AF8"/>
    <w:rsid w:val="00621437"/>
    <w:rsid w:val="006219BE"/>
    <w:rsid w:val="00624419"/>
    <w:rsid w:val="006244FC"/>
    <w:rsid w:val="00625F4C"/>
    <w:rsid w:val="00626471"/>
    <w:rsid w:val="0063377B"/>
    <w:rsid w:val="00633F18"/>
    <w:rsid w:val="006358A5"/>
    <w:rsid w:val="00636785"/>
    <w:rsid w:val="0064186E"/>
    <w:rsid w:val="00642029"/>
    <w:rsid w:val="00647E55"/>
    <w:rsid w:val="0065133A"/>
    <w:rsid w:val="00651DD7"/>
    <w:rsid w:val="00656F87"/>
    <w:rsid w:val="00661DC0"/>
    <w:rsid w:val="006679FD"/>
    <w:rsid w:val="006709CE"/>
    <w:rsid w:val="006719D1"/>
    <w:rsid w:val="006730B4"/>
    <w:rsid w:val="00676E4D"/>
    <w:rsid w:val="00682F68"/>
    <w:rsid w:val="00684C7D"/>
    <w:rsid w:val="006854B8"/>
    <w:rsid w:val="00687DAA"/>
    <w:rsid w:val="00690443"/>
    <w:rsid w:val="00691706"/>
    <w:rsid w:val="006921B6"/>
    <w:rsid w:val="006A5697"/>
    <w:rsid w:val="006B1373"/>
    <w:rsid w:val="006B4CB2"/>
    <w:rsid w:val="006B4D0D"/>
    <w:rsid w:val="006C45F0"/>
    <w:rsid w:val="006C7539"/>
    <w:rsid w:val="006D0B6A"/>
    <w:rsid w:val="006D4748"/>
    <w:rsid w:val="006E3381"/>
    <w:rsid w:val="006E5DE4"/>
    <w:rsid w:val="006E5F36"/>
    <w:rsid w:val="006F1573"/>
    <w:rsid w:val="006F20BF"/>
    <w:rsid w:val="006F3E36"/>
    <w:rsid w:val="00707871"/>
    <w:rsid w:val="0071147E"/>
    <w:rsid w:val="00712E42"/>
    <w:rsid w:val="00721AEF"/>
    <w:rsid w:val="00723BDE"/>
    <w:rsid w:val="00727B6A"/>
    <w:rsid w:val="00730AF6"/>
    <w:rsid w:val="00733757"/>
    <w:rsid w:val="00733DEE"/>
    <w:rsid w:val="00734386"/>
    <w:rsid w:val="007444B2"/>
    <w:rsid w:val="0074558F"/>
    <w:rsid w:val="00751F70"/>
    <w:rsid w:val="00756751"/>
    <w:rsid w:val="007643CE"/>
    <w:rsid w:val="007671C1"/>
    <w:rsid w:val="007723BD"/>
    <w:rsid w:val="007772E0"/>
    <w:rsid w:val="00780C2A"/>
    <w:rsid w:val="00780E42"/>
    <w:rsid w:val="00780FED"/>
    <w:rsid w:val="007818C2"/>
    <w:rsid w:val="00782FBB"/>
    <w:rsid w:val="00786613"/>
    <w:rsid w:val="007879FE"/>
    <w:rsid w:val="0079489A"/>
    <w:rsid w:val="00797908"/>
    <w:rsid w:val="007A0BF9"/>
    <w:rsid w:val="007A1730"/>
    <w:rsid w:val="007A5C0D"/>
    <w:rsid w:val="007B01D9"/>
    <w:rsid w:val="007B1148"/>
    <w:rsid w:val="007B3FF8"/>
    <w:rsid w:val="007B4528"/>
    <w:rsid w:val="007B7E5C"/>
    <w:rsid w:val="007C0382"/>
    <w:rsid w:val="007C1D5E"/>
    <w:rsid w:val="007C2ED7"/>
    <w:rsid w:val="007C6B30"/>
    <w:rsid w:val="007D0BD4"/>
    <w:rsid w:val="007D0BF8"/>
    <w:rsid w:val="007D3469"/>
    <w:rsid w:val="007D4B39"/>
    <w:rsid w:val="007D5859"/>
    <w:rsid w:val="007D6D9D"/>
    <w:rsid w:val="007D7164"/>
    <w:rsid w:val="007D71D5"/>
    <w:rsid w:val="007D7792"/>
    <w:rsid w:val="007E1322"/>
    <w:rsid w:val="007E3FDA"/>
    <w:rsid w:val="007E7792"/>
    <w:rsid w:val="007F023D"/>
    <w:rsid w:val="007F028B"/>
    <w:rsid w:val="007F6F5C"/>
    <w:rsid w:val="00800AA5"/>
    <w:rsid w:val="00802928"/>
    <w:rsid w:val="00803E02"/>
    <w:rsid w:val="00805FA1"/>
    <w:rsid w:val="008079C6"/>
    <w:rsid w:val="008114C9"/>
    <w:rsid w:val="00814FB8"/>
    <w:rsid w:val="008175D6"/>
    <w:rsid w:val="008206D2"/>
    <w:rsid w:val="00821336"/>
    <w:rsid w:val="00821CFC"/>
    <w:rsid w:val="00822094"/>
    <w:rsid w:val="0082558E"/>
    <w:rsid w:val="00825F30"/>
    <w:rsid w:val="00827E98"/>
    <w:rsid w:val="008302B6"/>
    <w:rsid w:val="0083337E"/>
    <w:rsid w:val="00837B78"/>
    <w:rsid w:val="0084163F"/>
    <w:rsid w:val="00842C69"/>
    <w:rsid w:val="0084414D"/>
    <w:rsid w:val="008500EB"/>
    <w:rsid w:val="008551FF"/>
    <w:rsid w:val="00856433"/>
    <w:rsid w:val="00863983"/>
    <w:rsid w:val="0086455B"/>
    <w:rsid w:val="008647BA"/>
    <w:rsid w:val="00865799"/>
    <w:rsid w:val="008729EA"/>
    <w:rsid w:val="00873947"/>
    <w:rsid w:val="00874307"/>
    <w:rsid w:val="00882954"/>
    <w:rsid w:val="008854DF"/>
    <w:rsid w:val="00886551"/>
    <w:rsid w:val="008A6215"/>
    <w:rsid w:val="008B5563"/>
    <w:rsid w:val="008B5AC7"/>
    <w:rsid w:val="008C169D"/>
    <w:rsid w:val="008C39C6"/>
    <w:rsid w:val="008C7FA1"/>
    <w:rsid w:val="008D1640"/>
    <w:rsid w:val="008D1D6E"/>
    <w:rsid w:val="008D273A"/>
    <w:rsid w:val="008E1136"/>
    <w:rsid w:val="00901316"/>
    <w:rsid w:val="00902305"/>
    <w:rsid w:val="009024BE"/>
    <w:rsid w:val="009033B2"/>
    <w:rsid w:val="0091056C"/>
    <w:rsid w:val="009109C4"/>
    <w:rsid w:val="0091266B"/>
    <w:rsid w:val="00913601"/>
    <w:rsid w:val="0091437D"/>
    <w:rsid w:val="00923B03"/>
    <w:rsid w:val="009246C7"/>
    <w:rsid w:val="00925E99"/>
    <w:rsid w:val="0092796A"/>
    <w:rsid w:val="00932501"/>
    <w:rsid w:val="00932895"/>
    <w:rsid w:val="009331AF"/>
    <w:rsid w:val="00934EFF"/>
    <w:rsid w:val="00936A76"/>
    <w:rsid w:val="0093742E"/>
    <w:rsid w:val="00944C56"/>
    <w:rsid w:val="009466BE"/>
    <w:rsid w:val="00950EF3"/>
    <w:rsid w:val="00951EA9"/>
    <w:rsid w:val="00952C30"/>
    <w:rsid w:val="009530E5"/>
    <w:rsid w:val="00954804"/>
    <w:rsid w:val="0095765B"/>
    <w:rsid w:val="009639BD"/>
    <w:rsid w:val="00966EE3"/>
    <w:rsid w:val="009807E8"/>
    <w:rsid w:val="00981C86"/>
    <w:rsid w:val="0098768E"/>
    <w:rsid w:val="00987E36"/>
    <w:rsid w:val="00993AC6"/>
    <w:rsid w:val="009B04AC"/>
    <w:rsid w:val="009B154C"/>
    <w:rsid w:val="009B45AD"/>
    <w:rsid w:val="009B7DB6"/>
    <w:rsid w:val="009D20F7"/>
    <w:rsid w:val="009D6B95"/>
    <w:rsid w:val="009E427A"/>
    <w:rsid w:val="009E45BA"/>
    <w:rsid w:val="009E4B01"/>
    <w:rsid w:val="009E592C"/>
    <w:rsid w:val="009E6DF3"/>
    <w:rsid w:val="009E6E42"/>
    <w:rsid w:val="009F07B2"/>
    <w:rsid w:val="009F2631"/>
    <w:rsid w:val="009F4AB8"/>
    <w:rsid w:val="00A0484F"/>
    <w:rsid w:val="00A05F20"/>
    <w:rsid w:val="00A066F0"/>
    <w:rsid w:val="00A11954"/>
    <w:rsid w:val="00A11F10"/>
    <w:rsid w:val="00A125AB"/>
    <w:rsid w:val="00A13083"/>
    <w:rsid w:val="00A1734E"/>
    <w:rsid w:val="00A266B7"/>
    <w:rsid w:val="00A276CB"/>
    <w:rsid w:val="00A409D7"/>
    <w:rsid w:val="00A41C9C"/>
    <w:rsid w:val="00A56A9F"/>
    <w:rsid w:val="00A57048"/>
    <w:rsid w:val="00A60801"/>
    <w:rsid w:val="00A61ED3"/>
    <w:rsid w:val="00A63664"/>
    <w:rsid w:val="00A63F59"/>
    <w:rsid w:val="00A66D36"/>
    <w:rsid w:val="00A66EE5"/>
    <w:rsid w:val="00A67EA3"/>
    <w:rsid w:val="00A714D5"/>
    <w:rsid w:val="00A74DBD"/>
    <w:rsid w:val="00A74E7B"/>
    <w:rsid w:val="00A7546C"/>
    <w:rsid w:val="00A76C8E"/>
    <w:rsid w:val="00A77F91"/>
    <w:rsid w:val="00A8072A"/>
    <w:rsid w:val="00A80901"/>
    <w:rsid w:val="00A852AF"/>
    <w:rsid w:val="00A91651"/>
    <w:rsid w:val="00A935EF"/>
    <w:rsid w:val="00A93A4F"/>
    <w:rsid w:val="00AB14D2"/>
    <w:rsid w:val="00AB57C3"/>
    <w:rsid w:val="00AB7A00"/>
    <w:rsid w:val="00AC1F59"/>
    <w:rsid w:val="00AC4CBC"/>
    <w:rsid w:val="00AC6229"/>
    <w:rsid w:val="00AC7749"/>
    <w:rsid w:val="00AD47A3"/>
    <w:rsid w:val="00AE1028"/>
    <w:rsid w:val="00AE2545"/>
    <w:rsid w:val="00AE2E53"/>
    <w:rsid w:val="00AE443F"/>
    <w:rsid w:val="00AE469C"/>
    <w:rsid w:val="00AE6D17"/>
    <w:rsid w:val="00AE71BE"/>
    <w:rsid w:val="00AE7F32"/>
    <w:rsid w:val="00AF25FC"/>
    <w:rsid w:val="00AF548A"/>
    <w:rsid w:val="00B00729"/>
    <w:rsid w:val="00B00D3F"/>
    <w:rsid w:val="00B05E6F"/>
    <w:rsid w:val="00B05E7E"/>
    <w:rsid w:val="00B11034"/>
    <w:rsid w:val="00B16A23"/>
    <w:rsid w:val="00B1729C"/>
    <w:rsid w:val="00B206E4"/>
    <w:rsid w:val="00B20A65"/>
    <w:rsid w:val="00B24C90"/>
    <w:rsid w:val="00B25196"/>
    <w:rsid w:val="00B267B0"/>
    <w:rsid w:val="00B27B1A"/>
    <w:rsid w:val="00B317EA"/>
    <w:rsid w:val="00B3726D"/>
    <w:rsid w:val="00B40EBE"/>
    <w:rsid w:val="00B438EA"/>
    <w:rsid w:val="00B52450"/>
    <w:rsid w:val="00B530FA"/>
    <w:rsid w:val="00B55BD8"/>
    <w:rsid w:val="00B57DB8"/>
    <w:rsid w:val="00B6196C"/>
    <w:rsid w:val="00B64903"/>
    <w:rsid w:val="00B6500C"/>
    <w:rsid w:val="00B70BEE"/>
    <w:rsid w:val="00B72A74"/>
    <w:rsid w:val="00B72F79"/>
    <w:rsid w:val="00B75B56"/>
    <w:rsid w:val="00B804B3"/>
    <w:rsid w:val="00B82178"/>
    <w:rsid w:val="00B8386A"/>
    <w:rsid w:val="00B86C6F"/>
    <w:rsid w:val="00B90328"/>
    <w:rsid w:val="00B908D7"/>
    <w:rsid w:val="00B93E58"/>
    <w:rsid w:val="00BA2AED"/>
    <w:rsid w:val="00BA38CE"/>
    <w:rsid w:val="00BA598D"/>
    <w:rsid w:val="00BA6B65"/>
    <w:rsid w:val="00BA7CB6"/>
    <w:rsid w:val="00BB0DC9"/>
    <w:rsid w:val="00BB5120"/>
    <w:rsid w:val="00BC1875"/>
    <w:rsid w:val="00BC2846"/>
    <w:rsid w:val="00BC4C45"/>
    <w:rsid w:val="00BD0728"/>
    <w:rsid w:val="00BD2183"/>
    <w:rsid w:val="00BD3963"/>
    <w:rsid w:val="00BD7D11"/>
    <w:rsid w:val="00BE314E"/>
    <w:rsid w:val="00BE6050"/>
    <w:rsid w:val="00BE7A3C"/>
    <w:rsid w:val="00BF2D79"/>
    <w:rsid w:val="00BF529A"/>
    <w:rsid w:val="00BF5967"/>
    <w:rsid w:val="00C05F9F"/>
    <w:rsid w:val="00C066B3"/>
    <w:rsid w:val="00C066D4"/>
    <w:rsid w:val="00C10399"/>
    <w:rsid w:val="00C11800"/>
    <w:rsid w:val="00C14060"/>
    <w:rsid w:val="00C14ED4"/>
    <w:rsid w:val="00C16404"/>
    <w:rsid w:val="00C234F3"/>
    <w:rsid w:val="00C241FF"/>
    <w:rsid w:val="00C24841"/>
    <w:rsid w:val="00C31B4A"/>
    <w:rsid w:val="00C32196"/>
    <w:rsid w:val="00C33011"/>
    <w:rsid w:val="00C348EE"/>
    <w:rsid w:val="00C41E31"/>
    <w:rsid w:val="00C41E84"/>
    <w:rsid w:val="00C443B8"/>
    <w:rsid w:val="00C44759"/>
    <w:rsid w:val="00C51BB9"/>
    <w:rsid w:val="00C51D98"/>
    <w:rsid w:val="00C52380"/>
    <w:rsid w:val="00C52FE1"/>
    <w:rsid w:val="00C55EDD"/>
    <w:rsid w:val="00C60F46"/>
    <w:rsid w:val="00C615CE"/>
    <w:rsid w:val="00C62781"/>
    <w:rsid w:val="00C67CEB"/>
    <w:rsid w:val="00C67F52"/>
    <w:rsid w:val="00C70A5A"/>
    <w:rsid w:val="00C73B07"/>
    <w:rsid w:val="00C7756B"/>
    <w:rsid w:val="00C812F1"/>
    <w:rsid w:val="00C81C59"/>
    <w:rsid w:val="00C87555"/>
    <w:rsid w:val="00C908B7"/>
    <w:rsid w:val="00C916DD"/>
    <w:rsid w:val="00C920F1"/>
    <w:rsid w:val="00C9255E"/>
    <w:rsid w:val="00C93746"/>
    <w:rsid w:val="00C94CD0"/>
    <w:rsid w:val="00C978AF"/>
    <w:rsid w:val="00C97F79"/>
    <w:rsid w:val="00CA0B0E"/>
    <w:rsid w:val="00CA1805"/>
    <w:rsid w:val="00CB01E4"/>
    <w:rsid w:val="00CB4DE1"/>
    <w:rsid w:val="00CC5CA3"/>
    <w:rsid w:val="00CD1A4E"/>
    <w:rsid w:val="00CD77E3"/>
    <w:rsid w:val="00CE2B3D"/>
    <w:rsid w:val="00CE381B"/>
    <w:rsid w:val="00CE6A81"/>
    <w:rsid w:val="00CF2527"/>
    <w:rsid w:val="00CF2759"/>
    <w:rsid w:val="00CF422A"/>
    <w:rsid w:val="00D0193E"/>
    <w:rsid w:val="00D06306"/>
    <w:rsid w:val="00D107F8"/>
    <w:rsid w:val="00D15738"/>
    <w:rsid w:val="00D164F3"/>
    <w:rsid w:val="00D20417"/>
    <w:rsid w:val="00D2197D"/>
    <w:rsid w:val="00D27CC6"/>
    <w:rsid w:val="00D305EB"/>
    <w:rsid w:val="00D3626D"/>
    <w:rsid w:val="00D37265"/>
    <w:rsid w:val="00D44029"/>
    <w:rsid w:val="00D46015"/>
    <w:rsid w:val="00D4654B"/>
    <w:rsid w:val="00D471CD"/>
    <w:rsid w:val="00D56357"/>
    <w:rsid w:val="00D579F0"/>
    <w:rsid w:val="00D6125F"/>
    <w:rsid w:val="00D61BD5"/>
    <w:rsid w:val="00D632A3"/>
    <w:rsid w:val="00D6400C"/>
    <w:rsid w:val="00D6572E"/>
    <w:rsid w:val="00D70D98"/>
    <w:rsid w:val="00D73292"/>
    <w:rsid w:val="00D73CF7"/>
    <w:rsid w:val="00D73FB8"/>
    <w:rsid w:val="00D746BD"/>
    <w:rsid w:val="00D77C00"/>
    <w:rsid w:val="00D80487"/>
    <w:rsid w:val="00D84733"/>
    <w:rsid w:val="00D912A3"/>
    <w:rsid w:val="00D921F0"/>
    <w:rsid w:val="00DA0C14"/>
    <w:rsid w:val="00DA1377"/>
    <w:rsid w:val="00DA21CC"/>
    <w:rsid w:val="00DA252D"/>
    <w:rsid w:val="00DA3C9B"/>
    <w:rsid w:val="00DB0EFA"/>
    <w:rsid w:val="00DB1014"/>
    <w:rsid w:val="00DB1E0B"/>
    <w:rsid w:val="00DC2F2A"/>
    <w:rsid w:val="00DC6D27"/>
    <w:rsid w:val="00DD0041"/>
    <w:rsid w:val="00DD39C0"/>
    <w:rsid w:val="00DD49B3"/>
    <w:rsid w:val="00DD67CA"/>
    <w:rsid w:val="00DD791D"/>
    <w:rsid w:val="00DE1AED"/>
    <w:rsid w:val="00DE217B"/>
    <w:rsid w:val="00DE2BED"/>
    <w:rsid w:val="00DE2E01"/>
    <w:rsid w:val="00DE431E"/>
    <w:rsid w:val="00DE5B0D"/>
    <w:rsid w:val="00DE6CDC"/>
    <w:rsid w:val="00DF1D16"/>
    <w:rsid w:val="00DF2508"/>
    <w:rsid w:val="00DF317E"/>
    <w:rsid w:val="00DF32CD"/>
    <w:rsid w:val="00DF4D2E"/>
    <w:rsid w:val="00DF5EDF"/>
    <w:rsid w:val="00E0130A"/>
    <w:rsid w:val="00E01442"/>
    <w:rsid w:val="00E0254D"/>
    <w:rsid w:val="00E052E8"/>
    <w:rsid w:val="00E07288"/>
    <w:rsid w:val="00E07533"/>
    <w:rsid w:val="00E104A5"/>
    <w:rsid w:val="00E13592"/>
    <w:rsid w:val="00E21E34"/>
    <w:rsid w:val="00E24B42"/>
    <w:rsid w:val="00E256F7"/>
    <w:rsid w:val="00E331B3"/>
    <w:rsid w:val="00E3355D"/>
    <w:rsid w:val="00E36DC4"/>
    <w:rsid w:val="00E408FC"/>
    <w:rsid w:val="00E41B6A"/>
    <w:rsid w:val="00E4214D"/>
    <w:rsid w:val="00E46DE5"/>
    <w:rsid w:val="00E50532"/>
    <w:rsid w:val="00E519EC"/>
    <w:rsid w:val="00E533D9"/>
    <w:rsid w:val="00E564E7"/>
    <w:rsid w:val="00E568DA"/>
    <w:rsid w:val="00E5749B"/>
    <w:rsid w:val="00E5768C"/>
    <w:rsid w:val="00E65460"/>
    <w:rsid w:val="00E741E9"/>
    <w:rsid w:val="00E77FB4"/>
    <w:rsid w:val="00E8131B"/>
    <w:rsid w:val="00E84A5E"/>
    <w:rsid w:val="00E90AA2"/>
    <w:rsid w:val="00E934D6"/>
    <w:rsid w:val="00E93846"/>
    <w:rsid w:val="00E94C86"/>
    <w:rsid w:val="00E94FC5"/>
    <w:rsid w:val="00E96D06"/>
    <w:rsid w:val="00EA6968"/>
    <w:rsid w:val="00EA7BB9"/>
    <w:rsid w:val="00EB0A5C"/>
    <w:rsid w:val="00EB7EE3"/>
    <w:rsid w:val="00EC61C1"/>
    <w:rsid w:val="00ED2ED2"/>
    <w:rsid w:val="00ED3C40"/>
    <w:rsid w:val="00EE2731"/>
    <w:rsid w:val="00EE34B5"/>
    <w:rsid w:val="00EE6D30"/>
    <w:rsid w:val="00EE7470"/>
    <w:rsid w:val="00EE774F"/>
    <w:rsid w:val="00EF1D0A"/>
    <w:rsid w:val="00EF1D4C"/>
    <w:rsid w:val="00EF2489"/>
    <w:rsid w:val="00EF40D6"/>
    <w:rsid w:val="00EF5BD5"/>
    <w:rsid w:val="00EF7AE1"/>
    <w:rsid w:val="00EF7BA0"/>
    <w:rsid w:val="00F00885"/>
    <w:rsid w:val="00F02943"/>
    <w:rsid w:val="00F04362"/>
    <w:rsid w:val="00F04430"/>
    <w:rsid w:val="00F0778F"/>
    <w:rsid w:val="00F10556"/>
    <w:rsid w:val="00F11EDD"/>
    <w:rsid w:val="00F15AA3"/>
    <w:rsid w:val="00F163AB"/>
    <w:rsid w:val="00F252EC"/>
    <w:rsid w:val="00F33E91"/>
    <w:rsid w:val="00F35882"/>
    <w:rsid w:val="00F36ED6"/>
    <w:rsid w:val="00F40C9D"/>
    <w:rsid w:val="00F417AE"/>
    <w:rsid w:val="00F52850"/>
    <w:rsid w:val="00F52B0F"/>
    <w:rsid w:val="00F558DF"/>
    <w:rsid w:val="00F62645"/>
    <w:rsid w:val="00F70390"/>
    <w:rsid w:val="00F738C1"/>
    <w:rsid w:val="00F74BBA"/>
    <w:rsid w:val="00F75D7C"/>
    <w:rsid w:val="00F76CD9"/>
    <w:rsid w:val="00F77A23"/>
    <w:rsid w:val="00F84775"/>
    <w:rsid w:val="00F8563E"/>
    <w:rsid w:val="00F86F5F"/>
    <w:rsid w:val="00F916DD"/>
    <w:rsid w:val="00F9411A"/>
    <w:rsid w:val="00F96BA3"/>
    <w:rsid w:val="00FA3403"/>
    <w:rsid w:val="00FB03E8"/>
    <w:rsid w:val="00FC0D8A"/>
    <w:rsid w:val="00FC1D87"/>
    <w:rsid w:val="00FC3239"/>
    <w:rsid w:val="00FC34D3"/>
    <w:rsid w:val="00FC34DD"/>
    <w:rsid w:val="00FC7E91"/>
    <w:rsid w:val="00FD19A7"/>
    <w:rsid w:val="00FD3588"/>
    <w:rsid w:val="00FD4587"/>
    <w:rsid w:val="00FE0940"/>
    <w:rsid w:val="00FE153E"/>
    <w:rsid w:val="00FE1848"/>
    <w:rsid w:val="00FE2BE6"/>
    <w:rsid w:val="00FE3C54"/>
    <w:rsid w:val="00FE3E15"/>
    <w:rsid w:val="00FE40E6"/>
    <w:rsid w:val="00FE4D88"/>
    <w:rsid w:val="00FE6068"/>
    <w:rsid w:val="00FE7F89"/>
    <w:rsid w:val="00FF3D34"/>
    <w:rsid w:val="00FF5868"/>
    <w:rsid w:val="00FF7342"/>
    <w:rsid w:val="00FF7FDB"/>
    <w:rsid w:val="014966C2"/>
    <w:rsid w:val="074B1BF1"/>
    <w:rsid w:val="0C912D82"/>
    <w:rsid w:val="0DFCC651"/>
    <w:rsid w:val="1574CEDD"/>
    <w:rsid w:val="1B110E35"/>
    <w:rsid w:val="1D0F4B74"/>
    <w:rsid w:val="1EA9580B"/>
    <w:rsid w:val="3E162D9E"/>
    <w:rsid w:val="3FCD9077"/>
    <w:rsid w:val="44A363EE"/>
    <w:rsid w:val="46B8121A"/>
    <w:rsid w:val="50A2BC5F"/>
    <w:rsid w:val="55762D82"/>
    <w:rsid w:val="63520EF7"/>
    <w:rsid w:val="6BA20E22"/>
    <w:rsid w:val="6D9F50B7"/>
    <w:rsid w:val="71C6CA0C"/>
    <w:rsid w:val="7C87A9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30314"/>
  <w15:docId w15:val="{E7855656-237A-41F3-B460-9CE1DDD4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C5CA3"/>
    <w:pPr>
      <w:tabs>
        <w:tab w:val="center" w:pos="4513"/>
        <w:tab w:val="right" w:pos="9026"/>
      </w:tabs>
      <w:spacing w:line="240" w:lineRule="auto"/>
    </w:pPr>
  </w:style>
  <w:style w:type="character" w:customStyle="1" w:styleId="HeaderChar">
    <w:name w:val="Header Char"/>
    <w:basedOn w:val="DefaultParagraphFont"/>
    <w:link w:val="Header"/>
    <w:uiPriority w:val="99"/>
    <w:rsid w:val="00CC5CA3"/>
  </w:style>
  <w:style w:type="paragraph" w:styleId="Footer">
    <w:name w:val="footer"/>
    <w:basedOn w:val="Normal"/>
    <w:link w:val="FooterChar"/>
    <w:uiPriority w:val="99"/>
    <w:unhideWhenUsed/>
    <w:rsid w:val="00CC5CA3"/>
    <w:pPr>
      <w:tabs>
        <w:tab w:val="center" w:pos="4513"/>
        <w:tab w:val="right" w:pos="9026"/>
      </w:tabs>
      <w:spacing w:line="240" w:lineRule="auto"/>
    </w:pPr>
  </w:style>
  <w:style w:type="character" w:customStyle="1" w:styleId="FooterChar">
    <w:name w:val="Footer Char"/>
    <w:basedOn w:val="DefaultParagraphFont"/>
    <w:link w:val="Footer"/>
    <w:uiPriority w:val="99"/>
    <w:rsid w:val="00CC5CA3"/>
  </w:style>
  <w:style w:type="paragraph" w:styleId="NoSpacing">
    <w:name w:val="No Spacing"/>
    <w:link w:val="NoSpacingChar"/>
    <w:uiPriority w:val="1"/>
    <w:qFormat/>
    <w:rsid w:val="00691706"/>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691706"/>
    <w:rPr>
      <w:rFonts w:asciiTheme="minorHAnsi" w:eastAsiaTheme="minorEastAsia" w:hAnsiTheme="minorHAnsi" w:cstheme="minorBidi"/>
      <w:lang w:val="en-US" w:eastAsia="en-US"/>
    </w:rPr>
  </w:style>
  <w:style w:type="paragraph" w:styleId="Revision">
    <w:name w:val="Revision"/>
    <w:hidden/>
    <w:uiPriority w:val="99"/>
    <w:semiHidden/>
    <w:rsid w:val="00800AA5"/>
    <w:pPr>
      <w:spacing w:line="240" w:lineRule="auto"/>
    </w:pPr>
  </w:style>
  <w:style w:type="paragraph" w:styleId="NormalWeb">
    <w:name w:val="Normal (Web)"/>
    <w:basedOn w:val="Normal"/>
    <w:uiPriority w:val="99"/>
    <w:semiHidden/>
    <w:unhideWhenUsed/>
    <w:rsid w:val="00A1195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34386"/>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495D26"/>
    <w:rPr>
      <w:color w:val="808080"/>
    </w:rPr>
  </w:style>
  <w:style w:type="paragraph" w:styleId="TOCHeading">
    <w:name w:val="TOC Heading"/>
    <w:basedOn w:val="Heading1"/>
    <w:next w:val="Normal"/>
    <w:uiPriority w:val="39"/>
    <w:unhideWhenUsed/>
    <w:qFormat/>
    <w:rsid w:val="00E568D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ListParagraph">
    <w:name w:val="List Paragraph"/>
    <w:basedOn w:val="Normal"/>
    <w:uiPriority w:val="34"/>
    <w:qFormat/>
    <w:rsid w:val="00307063"/>
    <w:pPr>
      <w:ind w:left="720"/>
      <w:contextualSpacing/>
    </w:pPr>
  </w:style>
  <w:style w:type="character" w:styleId="Hyperlink">
    <w:name w:val="Hyperlink"/>
    <w:basedOn w:val="DefaultParagraphFont"/>
    <w:uiPriority w:val="99"/>
    <w:unhideWhenUsed/>
    <w:rsid w:val="00624419"/>
    <w:rPr>
      <w:color w:val="0000FF" w:themeColor="hyperlink"/>
      <w:u w:val="single"/>
    </w:rPr>
  </w:style>
  <w:style w:type="character" w:styleId="UnresolvedMention">
    <w:name w:val="Unresolved Mention"/>
    <w:basedOn w:val="DefaultParagraphFont"/>
    <w:uiPriority w:val="99"/>
    <w:semiHidden/>
    <w:unhideWhenUsed/>
    <w:rsid w:val="006244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3370">
      <w:bodyDiv w:val="1"/>
      <w:marLeft w:val="0"/>
      <w:marRight w:val="0"/>
      <w:marTop w:val="0"/>
      <w:marBottom w:val="0"/>
      <w:divBdr>
        <w:top w:val="none" w:sz="0" w:space="0" w:color="auto"/>
        <w:left w:val="none" w:sz="0" w:space="0" w:color="auto"/>
        <w:bottom w:val="none" w:sz="0" w:space="0" w:color="auto"/>
        <w:right w:val="none" w:sz="0" w:space="0" w:color="auto"/>
      </w:divBdr>
      <w:divsChild>
        <w:div w:id="1925994691">
          <w:marLeft w:val="-435"/>
          <w:marRight w:val="0"/>
          <w:marTop w:val="0"/>
          <w:marBottom w:val="0"/>
          <w:divBdr>
            <w:top w:val="none" w:sz="0" w:space="0" w:color="auto"/>
            <w:left w:val="none" w:sz="0" w:space="0" w:color="auto"/>
            <w:bottom w:val="none" w:sz="0" w:space="0" w:color="auto"/>
            <w:right w:val="none" w:sz="0" w:space="0" w:color="auto"/>
          </w:divBdr>
        </w:div>
        <w:div w:id="301156767">
          <w:marLeft w:val="-435"/>
          <w:marRight w:val="0"/>
          <w:marTop w:val="0"/>
          <w:marBottom w:val="0"/>
          <w:divBdr>
            <w:top w:val="none" w:sz="0" w:space="0" w:color="auto"/>
            <w:left w:val="none" w:sz="0" w:space="0" w:color="auto"/>
            <w:bottom w:val="none" w:sz="0" w:space="0" w:color="auto"/>
            <w:right w:val="none" w:sz="0" w:space="0" w:color="auto"/>
          </w:divBdr>
        </w:div>
      </w:divsChild>
    </w:div>
    <w:div w:id="1011030691">
      <w:bodyDiv w:val="1"/>
      <w:marLeft w:val="0"/>
      <w:marRight w:val="0"/>
      <w:marTop w:val="0"/>
      <w:marBottom w:val="0"/>
      <w:divBdr>
        <w:top w:val="none" w:sz="0" w:space="0" w:color="auto"/>
        <w:left w:val="none" w:sz="0" w:space="0" w:color="auto"/>
        <w:bottom w:val="none" w:sz="0" w:space="0" w:color="auto"/>
        <w:right w:val="none" w:sz="0" w:space="0" w:color="auto"/>
      </w:divBdr>
    </w:div>
    <w:div w:id="1473906062">
      <w:bodyDiv w:val="1"/>
      <w:marLeft w:val="0"/>
      <w:marRight w:val="0"/>
      <w:marTop w:val="0"/>
      <w:marBottom w:val="0"/>
      <w:divBdr>
        <w:top w:val="none" w:sz="0" w:space="0" w:color="auto"/>
        <w:left w:val="none" w:sz="0" w:space="0" w:color="auto"/>
        <w:bottom w:val="none" w:sz="0" w:space="0" w:color="auto"/>
        <w:right w:val="none" w:sz="0" w:space="0" w:color="auto"/>
      </w:divBdr>
    </w:div>
    <w:div w:id="1831865021">
      <w:bodyDiv w:val="1"/>
      <w:marLeft w:val="0"/>
      <w:marRight w:val="0"/>
      <w:marTop w:val="0"/>
      <w:marBottom w:val="0"/>
      <w:divBdr>
        <w:top w:val="none" w:sz="0" w:space="0" w:color="auto"/>
        <w:left w:val="none" w:sz="0" w:space="0" w:color="auto"/>
        <w:bottom w:val="none" w:sz="0" w:space="0" w:color="auto"/>
        <w:right w:val="none" w:sz="0" w:space="0" w:color="auto"/>
      </w:divBdr>
    </w:div>
    <w:div w:id="1879396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6.png"/><Relationship Id="rId11" Type="http://schemas.microsoft.com/office/2011/relationships/commentsExtended" Target="commentsExtended.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customXml" Target="../customXml/item3.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g"/><Relationship Id="rId83" Type="http://schemas.openxmlformats.org/officeDocument/2006/relationships/image" Target="media/image73.png"/><Relationship Id="rId88" Type="http://schemas.openxmlformats.org/officeDocument/2006/relationships/hyperlink" Target="https://www.electrical4u.com/schmitt-trigger/" TargetMode="External"/><Relationship Id="rId91" Type="http://schemas.openxmlformats.org/officeDocument/2006/relationships/fontTable" Target="fontTable.xml"/><Relationship Id="rId9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StyleName="MLA" SelectedStyle="/MLASeventhEditionOfficeOnline.xsl" Version="7">
  <b:Source>
    <b:Tag>source1</b:Tag>
    <b:DayAccessed>15</b:DayAccessed>
    <b:SourceType>DocumentFromInternetSite</b:SourceType>
    <b:URL>https://www.eeeguide.com/precision-rectifiers/</b:URL>
    <b:Title>Precision Rectifiers | Inverting | Noninverting half wave rectifier</b:Title>
    <b:InternetSiteTitle>EEEGUIDE</b:InternetSiteTitle>
    <b:MonthAccessed>June</b:MonthAccessed>
    <b:YearAccessed>2023</b:YearAccessed>
    <b:Gdcea>{"AccessedType":"Website"}</b:Gdcea>
    <b:Author>
      <b:Author>
        <b:Corporate>EEEGUIDE.COM</b:Corporate>
      </b:Author>
    </b:Author>
  </b:Source>
  <b:Source>
    <b:Tag>source2</b:Tag>
    <b:Month>October</b:Month>
    <b:DayAccessed>15</b:DayAccessed>
    <b:Day>5</b:Day>
    <b:Year>2010</b:Year>
    <b:SourceType>DocumentFromInternetSite</b:SourceType>
    <b:URL>https://www.renesas.com/eu/en/document/dst/icl7660-datasheet</b:URL>
    <b:Title>ICL7660 Datasheet</b:Title>
    <b:InternetSiteTitle>Renesas</b:InternetSiteTitle>
    <b:MonthAccessed>June</b:MonthAccessed>
    <b:YearAccessed>2023</b:YearAccessed>
    <b:Gdcea>{"AccessedType":"Website"}</b:Gdcea>
    <b:Author>
      <b:Author>
        <b:Corporate>Renesas</b:Corporate>
      </b:Author>
    </b:Author>
  </b:Source>
  <b:Source>
    <b:Tag>source3</b:Tag>
    <b:DayAccessed>15</b:DayAccessed>
    <b:SourceType>DocumentFromInternetSite</b:SourceType>
    <b:URL>https://www.winlab.rutgers.edu/~crose/322_html/envelope_detector.html</b:URL>
    <b:Title>The Envelope Detector</b:Title>
    <b:InternetSiteTitle>WINLAB, Rutgers</b:InternetSiteTitle>
    <b:MonthAccessed>June</b:MonthAccessed>
    <b:YearAccessed>2023</b:YearAccessed>
    <b:Publisher>Jim Lesurf</b:Publisher>
    <b:Gdcea>{"AccessedType":"Website"}</b:Gdcea>
    <b:Author>
      <b:Author>
        <b:Corporate>rutgers university</b:Corporate>
      </b:Author>
    </b:Autho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D1CA4D2B28592498CD7DBB9689010D2" ma:contentTypeVersion="3" ma:contentTypeDescription="Create a new document." ma:contentTypeScope="" ma:versionID="b1ffe9e5d1dbf7ee88f6234624a56cfa">
  <xsd:schema xmlns:xsd="http://www.w3.org/2001/XMLSchema" xmlns:xs="http://www.w3.org/2001/XMLSchema" xmlns:p="http://schemas.microsoft.com/office/2006/metadata/properties" xmlns:ns2="3c92c7b7-8d05-4638-8ecf-ea3c90d81a66" targetNamespace="http://schemas.microsoft.com/office/2006/metadata/properties" ma:root="true" ma:fieldsID="0d0dfd2f5c0b4e2d0581afa4bc38c4fe" ns2:_="">
    <xsd:import namespace="3c92c7b7-8d05-4638-8ecf-ea3c90d81a66"/>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92c7b7-8d05-4638-8ecf-ea3c90d81a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EEB5A2E3-F779-4B6D-8035-1A4E33251AEB}"/>
</file>

<file path=customXml/itemProps3.xml><?xml version="1.0" encoding="utf-8"?>
<ds:datastoreItem xmlns:ds="http://schemas.openxmlformats.org/officeDocument/2006/customXml" ds:itemID="{0681A711-423E-4248-9E70-50D93BD4F3B5}"/>
</file>

<file path=customXml/itemProps4.xml><?xml version="1.0" encoding="utf-8"?>
<ds:datastoreItem xmlns:ds="http://schemas.openxmlformats.org/officeDocument/2006/customXml" ds:itemID="{6D8E2ED9-F62F-4891-B57B-D0354BC11521}"/>
</file>

<file path=docProps/app.xml><?xml version="1.0" encoding="utf-8"?>
<Properties xmlns="http://schemas.openxmlformats.org/officeDocument/2006/extended-properties" xmlns:vt="http://schemas.openxmlformats.org/officeDocument/2006/docPropsVTypes">
  <Template>Normal</Template>
  <TotalTime>0</TotalTime>
  <Pages>42</Pages>
  <Words>10331</Words>
  <Characters>58889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69082</CharactersWithSpaces>
  <SharedDoc>false</SharedDoc>
  <HLinks>
    <vt:vector size="6" baseType="variant">
      <vt:variant>
        <vt:i4>5177409</vt:i4>
      </vt:variant>
      <vt:variant>
        <vt:i4>51</vt:i4>
      </vt:variant>
      <vt:variant>
        <vt:i4>0</vt:i4>
      </vt:variant>
      <vt:variant>
        <vt:i4>5</vt:i4>
      </vt:variant>
      <vt:variant>
        <vt:lpwstr>https://www.electrical4u.com/schmitt-trigger/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tayyab khalid</dc:creator>
  <cp:lastModifiedBy>tayyab khalid</cp:lastModifiedBy>
  <cp:revision>2</cp:revision>
  <dcterms:created xsi:type="dcterms:W3CDTF">2023-06-15T22:58:00Z</dcterms:created>
  <dcterms:modified xsi:type="dcterms:W3CDTF">2023-06-15T22:58:00Z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0x0101002D1CA4D2B28592498CD7DBB9689010D2</vt:lpwstr>
  </property>
</Properties>
</file>